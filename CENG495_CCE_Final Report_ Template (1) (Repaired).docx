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80DA2" w14:textId="77777777" w:rsidR="00A76750" w:rsidRDefault="00A76750">
      <w:pPr>
        <w:spacing w:line="240" w:lineRule="auto"/>
      </w:pPr>
      <w:bookmarkStart w:id="0" w:name="_heading=h.gjdgxs" w:colFirst="0" w:colLast="0"/>
      <w:bookmarkEnd w:id="0"/>
    </w:p>
    <w:p w14:paraId="0D4FDB0C" w14:textId="2B290E00" w:rsidR="00A76750" w:rsidRDefault="004503AE">
      <w:pPr>
        <w:spacing w:line="240" w:lineRule="auto"/>
        <w:jc w:val="center"/>
        <w:rPr>
          <w:b/>
          <w:sz w:val="36"/>
          <w:szCs w:val="36"/>
        </w:rPr>
      </w:pPr>
      <w:r>
        <w:rPr>
          <w:b/>
          <w:sz w:val="36"/>
          <w:szCs w:val="36"/>
        </w:rPr>
        <w:t xml:space="preserve">A Bus Management System with Real-Time Tracking </w:t>
      </w:r>
      <w:r w:rsidR="000B61C1">
        <w:rPr>
          <w:b/>
          <w:sz w:val="36"/>
          <w:szCs w:val="36"/>
        </w:rPr>
        <w:t>and</w:t>
      </w:r>
      <w:r>
        <w:rPr>
          <w:b/>
          <w:sz w:val="36"/>
          <w:szCs w:val="36"/>
        </w:rPr>
        <w:t xml:space="preserve"> Mobile Phone-Based Payment</w:t>
      </w:r>
      <w:r w:rsidR="0096384C">
        <w:rPr>
          <w:b/>
          <w:sz w:val="36"/>
          <w:szCs w:val="36"/>
        </w:rPr>
        <w:t xml:space="preserve"> </w:t>
      </w:r>
    </w:p>
    <w:p w14:paraId="4B9301A6" w14:textId="77777777" w:rsidR="00A76750" w:rsidRDefault="00A76750">
      <w:pPr>
        <w:jc w:val="center"/>
        <w:rPr>
          <w:b/>
        </w:rPr>
      </w:pPr>
    </w:p>
    <w:p w14:paraId="61B3102C" w14:textId="77777777" w:rsidR="00A76750" w:rsidRDefault="0096384C">
      <w:pPr>
        <w:jc w:val="center"/>
        <w:rPr>
          <w:sz w:val="28"/>
          <w:szCs w:val="28"/>
        </w:rPr>
      </w:pPr>
      <w:r>
        <w:rPr>
          <w:sz w:val="28"/>
          <w:szCs w:val="28"/>
        </w:rPr>
        <w:t xml:space="preserve">Senior Project </w:t>
      </w:r>
    </w:p>
    <w:p w14:paraId="2D806424" w14:textId="77777777" w:rsidR="00A76750" w:rsidRDefault="0096384C">
      <w:pPr>
        <w:jc w:val="center"/>
        <w:rPr>
          <w:sz w:val="28"/>
          <w:szCs w:val="28"/>
        </w:rPr>
      </w:pPr>
      <w:r>
        <w:rPr>
          <w:sz w:val="28"/>
          <w:szCs w:val="28"/>
        </w:rPr>
        <w:t>by</w:t>
      </w:r>
    </w:p>
    <w:p w14:paraId="318E9218" w14:textId="10DC719A" w:rsidR="00A76750" w:rsidRDefault="004503AE" w:rsidP="004503AE">
      <w:pPr>
        <w:jc w:val="center"/>
        <w:rPr>
          <w:b/>
          <w:sz w:val="28"/>
          <w:szCs w:val="28"/>
        </w:rPr>
      </w:pPr>
      <w:r>
        <w:rPr>
          <w:b/>
          <w:sz w:val="28"/>
          <w:szCs w:val="28"/>
        </w:rPr>
        <w:t xml:space="preserve">Hussein </w:t>
      </w:r>
      <w:proofErr w:type="spellStart"/>
      <w:r>
        <w:rPr>
          <w:b/>
          <w:sz w:val="28"/>
          <w:szCs w:val="28"/>
        </w:rPr>
        <w:t>Azzam</w:t>
      </w:r>
      <w:proofErr w:type="spellEnd"/>
      <w:r w:rsidR="0096384C">
        <w:rPr>
          <w:b/>
          <w:sz w:val="28"/>
          <w:szCs w:val="28"/>
        </w:rPr>
        <w:t>,</w:t>
      </w:r>
    </w:p>
    <w:p w14:paraId="45877477" w14:textId="6D6AB88B" w:rsidR="00A76750" w:rsidRDefault="004503AE">
      <w:pPr>
        <w:jc w:val="center"/>
        <w:rPr>
          <w:b/>
          <w:sz w:val="28"/>
          <w:szCs w:val="28"/>
        </w:rPr>
      </w:pPr>
      <w:r>
        <w:rPr>
          <w:b/>
          <w:sz w:val="28"/>
          <w:szCs w:val="28"/>
        </w:rPr>
        <w:t xml:space="preserve">Mahmoud </w:t>
      </w:r>
      <w:proofErr w:type="spellStart"/>
      <w:r>
        <w:rPr>
          <w:b/>
          <w:sz w:val="28"/>
          <w:szCs w:val="28"/>
        </w:rPr>
        <w:t>Abou</w:t>
      </w:r>
      <w:proofErr w:type="spellEnd"/>
      <w:r>
        <w:rPr>
          <w:b/>
          <w:sz w:val="28"/>
          <w:szCs w:val="28"/>
        </w:rPr>
        <w:t xml:space="preserve"> Khalil</w:t>
      </w:r>
    </w:p>
    <w:p w14:paraId="788BD996" w14:textId="77777777" w:rsidR="00A76750" w:rsidRDefault="00A76750">
      <w:pPr>
        <w:jc w:val="center"/>
      </w:pPr>
    </w:p>
    <w:p w14:paraId="28273FF6" w14:textId="77777777" w:rsidR="00A76750" w:rsidRDefault="0096384C">
      <w:pPr>
        <w:jc w:val="center"/>
        <w:rPr>
          <w:sz w:val="28"/>
          <w:szCs w:val="28"/>
        </w:rPr>
      </w:pPr>
      <w:r>
        <w:rPr>
          <w:sz w:val="28"/>
          <w:szCs w:val="28"/>
        </w:rPr>
        <w:t xml:space="preserve">Submitted to the School of Engineering of the </w:t>
      </w:r>
    </w:p>
    <w:p w14:paraId="04CD8C93" w14:textId="77777777" w:rsidR="00A76750" w:rsidRDefault="0096384C">
      <w:pPr>
        <w:jc w:val="center"/>
        <w:rPr>
          <w:sz w:val="28"/>
          <w:szCs w:val="28"/>
        </w:rPr>
      </w:pPr>
      <w:r>
        <w:rPr>
          <w:sz w:val="28"/>
          <w:szCs w:val="28"/>
        </w:rPr>
        <w:t>Lebanese International University</w:t>
      </w:r>
    </w:p>
    <w:p w14:paraId="5C968C76" w14:textId="1E725D84" w:rsidR="00A76750" w:rsidRDefault="001470CB">
      <w:pPr>
        <w:jc w:val="center"/>
        <w:rPr>
          <w:sz w:val="28"/>
          <w:szCs w:val="28"/>
        </w:rPr>
      </w:pPr>
      <w:proofErr w:type="spellStart"/>
      <w:r>
        <w:rPr>
          <w:sz w:val="28"/>
          <w:szCs w:val="28"/>
        </w:rPr>
        <w:t>Tyre</w:t>
      </w:r>
      <w:proofErr w:type="spellEnd"/>
      <w:r w:rsidR="0096384C">
        <w:rPr>
          <w:sz w:val="28"/>
          <w:szCs w:val="28"/>
        </w:rPr>
        <w:t>, Lebanon</w:t>
      </w:r>
    </w:p>
    <w:p w14:paraId="16977964" w14:textId="77777777" w:rsidR="00A76750" w:rsidRDefault="0096384C">
      <w:pPr>
        <w:jc w:val="center"/>
        <w:rPr>
          <w:sz w:val="28"/>
          <w:szCs w:val="28"/>
        </w:rPr>
      </w:pPr>
      <w:r>
        <w:rPr>
          <w:sz w:val="28"/>
          <w:szCs w:val="28"/>
        </w:rPr>
        <w:t>in partial fulfillment of the requirements for the degree of</w:t>
      </w:r>
    </w:p>
    <w:p w14:paraId="4C18A1BB" w14:textId="77777777" w:rsidR="00A76750" w:rsidRDefault="00A76750">
      <w:pPr>
        <w:spacing w:line="360" w:lineRule="auto"/>
        <w:jc w:val="center"/>
        <w:rPr>
          <w:b/>
        </w:rPr>
      </w:pPr>
    </w:p>
    <w:p w14:paraId="680169CF" w14:textId="77777777" w:rsidR="00A76750" w:rsidRDefault="0096384C">
      <w:pPr>
        <w:jc w:val="center"/>
        <w:rPr>
          <w:b/>
          <w:sz w:val="28"/>
          <w:szCs w:val="28"/>
        </w:rPr>
      </w:pPr>
      <w:r>
        <w:rPr>
          <w:b/>
          <w:sz w:val="28"/>
          <w:szCs w:val="28"/>
        </w:rPr>
        <w:t>B</w:t>
      </w:r>
      <w:r>
        <w:rPr>
          <w:b/>
          <w:smallCaps/>
          <w:sz w:val="28"/>
          <w:szCs w:val="28"/>
        </w:rPr>
        <w:t>ACHELOR</w:t>
      </w:r>
      <w:r>
        <w:rPr>
          <w:b/>
          <w:sz w:val="28"/>
          <w:szCs w:val="28"/>
        </w:rPr>
        <w:t xml:space="preserve"> OF SCIENCE IN COMMUNICATION ENGINEERING</w:t>
      </w:r>
    </w:p>
    <w:p w14:paraId="1945131A" w14:textId="61FB5AF2" w:rsidR="00A76750" w:rsidRDefault="001C1BB3">
      <w:pPr>
        <w:jc w:val="center"/>
        <w:rPr>
          <w:b/>
        </w:rPr>
      </w:pPr>
      <w:r>
        <w:rPr>
          <w:b/>
        </w:rPr>
        <w:t>Spring 202</w:t>
      </w:r>
      <w:r w:rsidR="00C81DA1">
        <w:rPr>
          <w:b/>
        </w:rPr>
        <w:t>4</w:t>
      </w:r>
      <w:r>
        <w:rPr>
          <w:b/>
        </w:rPr>
        <w:t>-202</w:t>
      </w:r>
      <w:r w:rsidR="00C81DA1">
        <w:rPr>
          <w:b/>
        </w:rPr>
        <w:t>5</w:t>
      </w:r>
    </w:p>
    <w:p w14:paraId="09FA8B50" w14:textId="77777777" w:rsidR="00A76750" w:rsidRDefault="00A76750">
      <w:pPr>
        <w:ind w:left="3780"/>
      </w:pPr>
      <w:bookmarkStart w:id="1" w:name="_heading=h.30j0zll" w:colFirst="0" w:colLast="0"/>
      <w:bookmarkEnd w:id="1"/>
    </w:p>
    <w:p w14:paraId="6BBF3EBF" w14:textId="77777777" w:rsidR="00A76750" w:rsidRDefault="00A76750">
      <w:pPr>
        <w:ind w:left="3780"/>
      </w:pPr>
    </w:p>
    <w:p w14:paraId="22D7188E" w14:textId="77777777" w:rsidR="00A76750" w:rsidRDefault="0096384C">
      <w:pPr>
        <w:spacing w:line="240" w:lineRule="auto"/>
        <w:ind w:left="1710"/>
        <w:rPr>
          <w:b/>
        </w:rPr>
      </w:pPr>
      <w:bookmarkStart w:id="2" w:name="_heading=h.1fob9te" w:colFirst="0" w:colLast="0"/>
      <w:bookmarkEnd w:id="2"/>
      <w:r>
        <w:rPr>
          <w:b/>
        </w:rPr>
        <w:t>Approved by:</w:t>
      </w:r>
    </w:p>
    <w:p w14:paraId="30D5BA1B" w14:textId="77777777" w:rsidR="00A76750" w:rsidRDefault="0096384C">
      <w:pPr>
        <w:spacing w:line="240" w:lineRule="auto"/>
        <w:ind w:left="1710"/>
      </w:pPr>
      <w:bookmarkStart w:id="3" w:name="_heading=h.3znysh7" w:colFirst="0" w:colLast="0"/>
      <w:bookmarkEnd w:id="3"/>
      <w:r>
        <w:br/>
      </w:r>
      <w:r>
        <w:rPr>
          <w:b/>
        </w:rPr>
        <w:t>Supervisor</w:t>
      </w:r>
      <w:r>
        <w:rPr>
          <w:b/>
        </w:rPr>
        <w:tab/>
      </w:r>
      <w:r>
        <w:tab/>
      </w:r>
      <w:r>
        <w:tab/>
      </w:r>
      <w:r>
        <w:tab/>
      </w:r>
      <w:r>
        <w:tab/>
      </w:r>
      <w:r>
        <w:tab/>
      </w:r>
      <w:r>
        <w:tab/>
      </w:r>
      <w:r>
        <w:rPr>
          <w:noProof/>
          <w:lang w:eastAsia="en-US"/>
        </w:rPr>
        <mc:AlternateContent>
          <mc:Choice Requires="wps">
            <w:drawing>
              <wp:anchor distT="0" distB="0" distL="114300" distR="114300" simplePos="0" relativeHeight="251658240" behindDoc="0" locked="0" layoutInCell="1" hidden="0" allowOverlap="1" wp14:anchorId="7D2EDA04" wp14:editId="096EBE9F">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type w14:anchorId="421AFB4E" id="_x0000_t32" coordsize="21600,21600" o:spt="32" o:oned="t" path="m,l21600,21600e" filled="f">
                <v:path arrowok="t" fillok="f" o:connecttype="none"/>
                <o:lock v:ext="edit" shapetype="t"/>
              </v:shapetype>
              <v:shape id="Straight Arrow Connector 4" o:spid="_x0000_s1026" type="#_x0000_t32" style="position:absolute;margin-left:9pt;margin-top:0;width:1.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" filled="t" strokeweight="1.5pt">
                <v:stroke startarrowwidth="narrow" startarrowlength="short" endarrowwidth="narrow" endarrowlength="short"/>
              </v:shape>
            </w:pict>
          </mc:Fallback>
        </mc:AlternateContent>
      </w:r>
    </w:p>
    <w:p w14:paraId="12517255" w14:textId="77777777" w:rsidR="00A76750" w:rsidRDefault="00A76750">
      <w:pPr>
        <w:spacing w:line="240" w:lineRule="auto"/>
        <w:ind w:left="1710"/>
        <w:rPr>
          <w:rFonts w:ascii="Arial" w:eastAsia="Arial" w:hAnsi="Arial" w:cs="Arial"/>
        </w:rPr>
      </w:pPr>
    </w:p>
    <w:p w14:paraId="599BD628" w14:textId="77777777" w:rsidR="00A76750" w:rsidRDefault="00C50CFE">
      <w:pPr>
        <w:spacing w:line="240" w:lineRule="auto"/>
        <w:ind w:left="1710"/>
      </w:pPr>
      <w:bookmarkStart w:id="4" w:name="_heading=h.2et92p0" w:colFirst="0" w:colLast="0"/>
      <w:bookmarkEnd w:id="4"/>
      <w:r>
        <w:t xml:space="preserve">Dr. </w:t>
      </w:r>
      <w:proofErr w:type="spellStart"/>
      <w:r>
        <w:t>Hadi</w:t>
      </w:r>
      <w:proofErr w:type="spellEnd"/>
      <w:r>
        <w:t xml:space="preserve"> </w:t>
      </w:r>
      <w:proofErr w:type="spellStart"/>
      <w:r>
        <w:t>Noureddine</w:t>
      </w:r>
      <w:proofErr w:type="spellEnd"/>
    </w:p>
    <w:p w14:paraId="4A73ADF9" w14:textId="77777777" w:rsidR="00A76750" w:rsidRDefault="0096384C">
      <w:pPr>
        <w:spacing w:line="240" w:lineRule="auto"/>
        <w:ind w:left="1710"/>
      </w:pPr>
      <w:r>
        <w:tab/>
      </w:r>
      <w:r>
        <w:rPr>
          <w:noProof/>
          <w:lang w:eastAsia="en-US"/>
        </w:rPr>
        <mc:AlternateContent>
          <mc:Choice Requires="wps">
            <w:drawing>
              <wp:anchor distT="0" distB="0" distL="114300" distR="114300" simplePos="0" relativeHeight="251659264" behindDoc="0" locked="0" layoutInCell="1" hidden="0" allowOverlap="1" wp14:anchorId="78939447" wp14:editId="50AC62AD">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439C1207" id="Straight Arrow Connector 5" o:spid="_x0000_s1026" type="#_x0000_t32" style="position:absolute;margin-left:9pt;margin-top:0;width:1.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" filled="t" strokeweight="1.5pt">
                <v:stroke startarrowwidth="narrow" startarrowlength="short" endarrowwidth="narrow" endarrowlength="short"/>
              </v:shape>
            </w:pict>
          </mc:Fallback>
        </mc:AlternateContent>
      </w:r>
    </w:p>
    <w:p w14:paraId="52E60372" w14:textId="77777777" w:rsidR="00A76750" w:rsidRDefault="0096384C">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14:paraId="5D1F0C05" w14:textId="77777777" w:rsidR="00A76750" w:rsidRDefault="00A76750">
      <w:pPr>
        <w:spacing w:line="240" w:lineRule="auto"/>
        <w:ind w:left="1710"/>
        <w:rPr>
          <w:rFonts w:ascii="Arial" w:eastAsia="Arial" w:hAnsi="Arial" w:cs="Arial"/>
        </w:rPr>
      </w:pPr>
    </w:p>
    <w:p w14:paraId="0B1D1355" w14:textId="77777777" w:rsidR="00A76750" w:rsidRDefault="0096384C">
      <w:pPr>
        <w:spacing w:line="240" w:lineRule="auto"/>
        <w:ind w:left="1710"/>
      </w:pPr>
      <w:r>
        <w:t>Dr. TBA</w:t>
      </w:r>
    </w:p>
    <w:p w14:paraId="757B4C7D" w14:textId="77777777" w:rsidR="00A76750" w:rsidRDefault="0096384C">
      <w:pPr>
        <w:spacing w:line="240" w:lineRule="auto"/>
        <w:ind w:left="1710"/>
        <w:rPr>
          <w:b/>
        </w:rPr>
      </w:pPr>
      <w:r>
        <w:rPr>
          <w:noProof/>
          <w:lang w:eastAsia="en-US"/>
        </w:rPr>
        <mc:AlternateContent>
          <mc:Choice Requires="wps">
            <w:drawing>
              <wp:anchor distT="0" distB="0" distL="114300" distR="114300" simplePos="0" relativeHeight="251660288" behindDoc="0" locked="0" layoutInCell="1" hidden="0" allowOverlap="1" wp14:anchorId="00525C7F" wp14:editId="72B318D9">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11E5CB2F" id="Straight Arrow Connector 6" o:spid="_x0000_s1026" type="#_x0000_t32" style="position:absolute;margin-left:9pt;margin-top:0;width:1.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" filled="t" strokeweight="1.5pt">
                <v:stroke startarrowwidth="narrow" startarrowlength="short" endarrowwidth="narrow" endarrowlength="short"/>
              </v:shape>
            </w:pict>
          </mc:Fallback>
        </mc:AlternateContent>
      </w:r>
    </w:p>
    <w:p w14:paraId="1632427C" w14:textId="77777777" w:rsidR="00A76750" w:rsidRDefault="00A76750">
      <w:pPr>
        <w:spacing w:line="240" w:lineRule="auto"/>
        <w:ind w:left="1710"/>
        <w:rPr>
          <w:b/>
        </w:rPr>
      </w:pPr>
    </w:p>
    <w:p w14:paraId="212D5841" w14:textId="77777777" w:rsidR="00A76750" w:rsidRDefault="00A76750">
      <w:pPr>
        <w:spacing w:line="240" w:lineRule="auto"/>
        <w:ind w:left="1710"/>
      </w:pPr>
    </w:p>
    <w:p w14:paraId="639F7AD8" w14:textId="77777777" w:rsidR="00A76750" w:rsidRDefault="00A76750">
      <w:pPr>
        <w:spacing w:line="240" w:lineRule="auto"/>
        <w:jc w:val="center"/>
      </w:pPr>
    </w:p>
    <w:p w14:paraId="7838AA60" w14:textId="77777777" w:rsidR="00A76750" w:rsidRDefault="00A76750">
      <w:pPr>
        <w:spacing w:line="240" w:lineRule="auto"/>
        <w:jc w:val="center"/>
      </w:pPr>
    </w:p>
    <w:p w14:paraId="30ED1305" w14:textId="77777777" w:rsidR="00A76750" w:rsidRDefault="00A76750">
      <w:pPr>
        <w:spacing w:line="240" w:lineRule="auto"/>
        <w:jc w:val="center"/>
      </w:pPr>
    </w:p>
    <w:p w14:paraId="11FF8142" w14:textId="77777777" w:rsidR="00A76750" w:rsidRDefault="0096384C">
      <w:pPr>
        <w:spacing w:line="240" w:lineRule="auto"/>
        <w:jc w:val="center"/>
        <w:rPr>
          <w:b/>
        </w:rPr>
      </w:pPr>
      <w:r>
        <w:rPr>
          <w:b/>
        </w:rPr>
        <w:t>DEDICATION</w:t>
      </w:r>
    </w:p>
    <w:p w14:paraId="120E7DAC" w14:textId="77777777" w:rsidR="00A76750" w:rsidRDefault="00A76750">
      <w:pPr>
        <w:jc w:val="center"/>
        <w:rPr>
          <w:b/>
        </w:rPr>
      </w:pPr>
    </w:p>
    <w:p w14:paraId="50F7E7E8" w14:textId="77777777" w:rsidR="00A76750" w:rsidRDefault="0096384C">
      <w:pPr>
        <w:jc w:val="center"/>
      </w:pPr>
      <w:r>
        <w:t>To someone I know and I care for</w:t>
      </w:r>
    </w:p>
    <w:p w14:paraId="51888081" w14:textId="77777777" w:rsidR="00A76750" w:rsidRDefault="0096384C">
      <w:pPr>
        <w:ind w:right="1827"/>
        <w:jc w:val="right"/>
      </w:pPr>
      <w:r>
        <w:t>John J. Doe</w:t>
      </w:r>
    </w:p>
    <w:p w14:paraId="7CB6AACD" w14:textId="77777777" w:rsidR="00A76750" w:rsidRDefault="00A76750">
      <w:pPr>
        <w:ind w:right="1827"/>
        <w:jc w:val="right"/>
      </w:pPr>
    </w:p>
    <w:p w14:paraId="06C387CB" w14:textId="07F24732" w:rsidR="00A76750" w:rsidRDefault="005A151B">
      <w:pPr>
        <w:jc w:val="center"/>
      </w:pPr>
      <w:r>
        <w:t xml:space="preserve">To my parents, whose </w:t>
      </w:r>
      <w:r w:rsidRPr="005A151B">
        <w:t>unwavering love and sacrifices made this journey possible. To my professors, for their guidance, and to my friends, for their constant encouragement—this achievement is yours as much as it is mine.</w:t>
      </w:r>
    </w:p>
    <w:p w14:paraId="163D1A0A" w14:textId="448F321A" w:rsidR="00A76750" w:rsidRDefault="005A151B">
      <w:pPr>
        <w:ind w:left="3600" w:right="27" w:firstLine="720"/>
        <w:jc w:val="center"/>
        <w:rPr>
          <w:b/>
        </w:rPr>
      </w:pPr>
      <w:r>
        <w:t xml:space="preserve">Hussein A. </w:t>
      </w:r>
      <w:proofErr w:type="spellStart"/>
      <w:r>
        <w:t>Azzam</w:t>
      </w:r>
      <w:proofErr w:type="spellEnd"/>
    </w:p>
    <w:p w14:paraId="411CBA50" w14:textId="77777777" w:rsidR="00A76750" w:rsidRDefault="00A76750">
      <w:pPr>
        <w:ind w:right="27"/>
        <w:jc w:val="center"/>
        <w:rPr>
          <w:b/>
        </w:rPr>
      </w:pPr>
    </w:p>
    <w:p w14:paraId="06247040"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ACKNOWLEDGMENT</w:t>
      </w:r>
    </w:p>
    <w:p w14:paraId="3EF2EAEB" w14:textId="77777777" w:rsidR="00A76750" w:rsidRDefault="00A76750">
      <w:pPr>
        <w:jc w:val="center"/>
        <w:rPr>
          <w:b/>
        </w:rPr>
      </w:pPr>
    </w:p>
    <w:p w14:paraId="5C21493C" w14:textId="77777777" w:rsidR="005A151B" w:rsidRDefault="005A151B" w:rsidP="005A151B">
      <w:pPr>
        <w:ind w:firstLine="720"/>
        <w:jc w:val="both"/>
      </w:pPr>
      <w:r>
        <w:t xml:space="preserve">We would like to express our deepest gratitude to our supervisor, Dr. </w:t>
      </w:r>
      <w:proofErr w:type="spellStart"/>
      <w:r>
        <w:t>Hadi</w:t>
      </w:r>
      <w:proofErr w:type="spellEnd"/>
      <w:r>
        <w:t xml:space="preserve"> </w:t>
      </w:r>
      <w:proofErr w:type="spellStart"/>
      <w:r>
        <w:t>Noureddine</w:t>
      </w:r>
      <w:proofErr w:type="spellEnd"/>
      <w:r>
        <w:t>, for his invaluable guidance, continuous support, and insightful feedback throughout this project. His expertise and encouragement were instrumental in shaping our work.</w:t>
      </w:r>
    </w:p>
    <w:p w14:paraId="64050779" w14:textId="0E18C66D" w:rsidR="005A151B" w:rsidRDefault="005A151B" w:rsidP="005A151B">
      <w:pPr>
        <w:ind w:firstLine="720"/>
        <w:jc w:val="both"/>
      </w:pPr>
      <w:r>
        <w:t>We extend our sincere thanks to the faculty members of the School of Engineering at Lebanese International University for their knowledge and support during our academic journey.</w:t>
      </w:r>
      <w:r w:rsidR="00DC1926">
        <w:t>1</w:t>
      </w:r>
    </w:p>
    <w:p w14:paraId="17D60927" w14:textId="77777777" w:rsidR="005A151B" w:rsidRDefault="005A151B" w:rsidP="005A151B">
      <w:pPr>
        <w:ind w:firstLine="720"/>
        <w:jc w:val="both"/>
      </w:pPr>
      <w:r>
        <w:t>Special appreciation goes to our families and friends for their unwavering patience, motivation, and belief in our abilities. Their encouragement kept us moving forward even during challenging times.</w:t>
      </w:r>
    </w:p>
    <w:p w14:paraId="3B285421" w14:textId="51251CFD" w:rsidR="005A151B" w:rsidRDefault="005A151B" w:rsidP="005A151B">
      <w:pPr>
        <w:ind w:firstLine="720"/>
        <w:jc w:val="both"/>
      </w:pPr>
      <w:r>
        <w:t>Finally, we acknowledge all those who contributed directly or indirectly to the completion of this project.</w:t>
      </w:r>
    </w:p>
    <w:p w14:paraId="15305453" w14:textId="77777777" w:rsidR="005A151B" w:rsidRDefault="005A151B" w:rsidP="005A151B">
      <w:pPr>
        <w:ind w:firstLine="720"/>
        <w:jc w:val="both"/>
      </w:pPr>
    </w:p>
    <w:p w14:paraId="7A1FC1ED" w14:textId="77777777" w:rsidR="005A151B" w:rsidRDefault="005A151B" w:rsidP="005A151B">
      <w:pPr>
        <w:ind w:firstLine="720"/>
        <w:jc w:val="both"/>
      </w:pPr>
      <w:r>
        <w:t xml:space="preserve">Hussein </w:t>
      </w:r>
      <w:proofErr w:type="spellStart"/>
      <w:r>
        <w:t>Azzam</w:t>
      </w:r>
      <w:proofErr w:type="spellEnd"/>
    </w:p>
    <w:p w14:paraId="082AFE89" w14:textId="2F5F8FC5" w:rsidR="00A76750" w:rsidRDefault="005A151B" w:rsidP="005A151B">
      <w:pPr>
        <w:ind w:firstLine="720"/>
        <w:jc w:val="both"/>
      </w:pPr>
      <w:r>
        <w:t xml:space="preserve">Mahmoud </w:t>
      </w:r>
      <w:proofErr w:type="spellStart"/>
      <w:r>
        <w:t>Abou</w:t>
      </w:r>
      <w:proofErr w:type="spellEnd"/>
      <w:r>
        <w:t xml:space="preserve"> Khalil</w:t>
      </w:r>
    </w:p>
    <w:p w14:paraId="747373FB"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ABSTRACT</w:t>
      </w:r>
    </w:p>
    <w:p w14:paraId="0C355674" w14:textId="77777777" w:rsidR="00A76750" w:rsidRDefault="00A76750">
      <w:pPr>
        <w:jc w:val="center"/>
        <w:rPr>
          <w:b/>
        </w:rPr>
      </w:pPr>
    </w:p>
    <w:p w14:paraId="754253C3" w14:textId="77777777" w:rsidR="00A76750" w:rsidRDefault="0096384C">
      <w:pPr>
        <w:ind w:firstLine="720"/>
        <w:jc w:val="both"/>
      </w:pPr>
      <w:r>
        <w:t xml:space="preserve">The abstract goes here with double space 12pt font. The abstract consists of one paragraph with first line indentation. The page should be numbered. The abstract goes here with double space 12pt font. The abstract consists of one paragraph with first line indentation. The page should be numbered. The abstract goes here with double space 12pt font. The abstract consists of one paragraph with first line indentation. The page should be numbered. The abstract goes here with double space 12pt font. </w:t>
      </w:r>
      <w:r>
        <w:rPr>
          <w:b/>
          <w:u w:val="single"/>
        </w:rPr>
        <w:t>The abstract consists of one paragraph with first line indentation</w:t>
      </w:r>
      <w:r>
        <w:t>. The page should be numbered. The abstract goes here with double space 12pt font. The abstract consists of one paragraph with first line indentation. The page should be numbered.</w:t>
      </w:r>
    </w:p>
    <w:p w14:paraId="0C9465D1" w14:textId="77777777" w:rsidR="00A76750" w:rsidRDefault="00A76750">
      <w:pPr>
        <w:rPr>
          <w:b/>
          <w:sz w:val="32"/>
          <w:szCs w:val="32"/>
        </w:rPr>
      </w:pPr>
    </w:p>
    <w:p w14:paraId="3412ADB6" w14:textId="77777777" w:rsidR="00A76750" w:rsidRDefault="00A76750">
      <w:pPr>
        <w:ind w:firstLine="720"/>
        <w:jc w:val="both"/>
      </w:pPr>
    </w:p>
    <w:p w14:paraId="4B9EEE17" w14:textId="77777777" w:rsidR="00A76750" w:rsidRDefault="00A76750">
      <w:pPr>
        <w:ind w:firstLine="720"/>
        <w:jc w:val="both"/>
      </w:pPr>
    </w:p>
    <w:p w14:paraId="2B20D36E" w14:textId="77777777" w:rsidR="00A76750" w:rsidRDefault="00A76750">
      <w:pPr>
        <w:ind w:firstLine="720"/>
        <w:jc w:val="both"/>
      </w:pPr>
    </w:p>
    <w:p w14:paraId="255BEC18" w14:textId="77777777" w:rsidR="00A76750" w:rsidRDefault="00A76750"/>
    <w:p w14:paraId="527D12FC"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TABLE OF CONTENTS</w:t>
      </w:r>
    </w:p>
    <w:p w14:paraId="234E2537" w14:textId="77777777" w:rsidR="00A76750" w:rsidRDefault="00A76750"/>
    <w:sdt>
      <w:sdtPr>
        <w:rPr>
          <w:rFonts w:ascii="Times New Roman" w:hAnsi="Times New Roman"/>
          <w:b w:val="0"/>
          <w:bCs w:val="0"/>
          <w:caps w:val="0"/>
        </w:rPr>
        <w:id w:val="-2142719145"/>
        <w:docPartObj>
          <w:docPartGallery w:val="Table of Contents"/>
          <w:docPartUnique/>
        </w:docPartObj>
      </w:sdtPr>
      <w:sdtContent>
        <w:p w14:paraId="0E257D24" w14:textId="1B63A1DE" w:rsidR="001A7E66" w:rsidRDefault="0096384C">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r>
            <w:fldChar w:fldCharType="begin"/>
          </w:r>
          <w:r>
            <w:instrText xml:space="preserve"> TOC \h \u \z </w:instrText>
          </w:r>
          <w:r>
            <w:fldChar w:fldCharType="separate"/>
          </w:r>
          <w:hyperlink w:anchor="_Toc197866407" w:history="1">
            <w:r w:rsidR="001A7E66" w:rsidRPr="00C172DB">
              <w:rPr>
                <w:rStyle w:val="Hyperlink"/>
                <w:noProof/>
              </w:rPr>
              <w:t>CHAPTER 1</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_Toc197866407 \h </w:instrText>
            </w:r>
            <w:r w:rsidR="001A7E66">
              <w:rPr>
                <w:noProof/>
                <w:webHidden/>
              </w:rPr>
            </w:r>
            <w:r w:rsidR="001A7E66">
              <w:rPr>
                <w:noProof/>
                <w:webHidden/>
              </w:rPr>
              <w:fldChar w:fldCharType="separate"/>
            </w:r>
            <w:r w:rsidR="001A7E66">
              <w:rPr>
                <w:noProof/>
                <w:webHidden/>
              </w:rPr>
              <w:t>1</w:t>
            </w:r>
            <w:r w:rsidR="001A7E66">
              <w:rPr>
                <w:noProof/>
                <w:webHidden/>
              </w:rPr>
              <w:fldChar w:fldCharType="end"/>
            </w:r>
          </w:hyperlink>
        </w:p>
        <w:p w14:paraId="4F3E994E" w14:textId="12D61FE3"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08" w:history="1">
            <w:r w:rsidR="001A7E66" w:rsidRPr="00C172DB">
              <w:rPr>
                <w:rStyle w:val="Hyperlink"/>
                <w:noProof/>
              </w:rPr>
              <w:t>1.1</w:t>
            </w:r>
            <w:r w:rsidR="001A7E66">
              <w:rPr>
                <w:rFonts w:asciiTheme="minorHAnsi" w:eastAsiaTheme="minorEastAsia" w:hAnsiTheme="minorHAnsi" w:cstheme="minorBidi"/>
                <w:noProof/>
                <w:sz w:val="22"/>
                <w:szCs w:val="22"/>
                <w:lang w:eastAsia="en-US"/>
              </w:rPr>
              <w:tab/>
            </w:r>
            <w:r w:rsidR="001A7E66" w:rsidRPr="00C172DB">
              <w:rPr>
                <w:rStyle w:val="Hyperlink"/>
                <w:noProof/>
              </w:rPr>
              <w:t>Background</w:t>
            </w:r>
            <w:r w:rsidR="001A7E66">
              <w:rPr>
                <w:noProof/>
                <w:webHidden/>
              </w:rPr>
              <w:tab/>
            </w:r>
            <w:r w:rsidR="001A7E66">
              <w:rPr>
                <w:noProof/>
                <w:webHidden/>
              </w:rPr>
              <w:fldChar w:fldCharType="begin"/>
            </w:r>
            <w:r w:rsidR="001A7E66">
              <w:rPr>
                <w:noProof/>
                <w:webHidden/>
              </w:rPr>
              <w:instrText xml:space="preserve"> PAGEREF _Toc197866408 \h </w:instrText>
            </w:r>
            <w:r w:rsidR="001A7E66">
              <w:rPr>
                <w:noProof/>
                <w:webHidden/>
              </w:rPr>
            </w:r>
            <w:r w:rsidR="001A7E66">
              <w:rPr>
                <w:noProof/>
                <w:webHidden/>
              </w:rPr>
              <w:fldChar w:fldCharType="separate"/>
            </w:r>
            <w:r w:rsidR="001A7E66">
              <w:rPr>
                <w:noProof/>
                <w:webHidden/>
              </w:rPr>
              <w:t>1</w:t>
            </w:r>
            <w:r w:rsidR="001A7E66">
              <w:rPr>
                <w:noProof/>
                <w:webHidden/>
              </w:rPr>
              <w:fldChar w:fldCharType="end"/>
            </w:r>
          </w:hyperlink>
        </w:p>
        <w:p w14:paraId="2F8C2D43" w14:textId="4C1BC47F"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09" w:history="1">
            <w:r w:rsidR="001A7E66" w:rsidRPr="00C172DB">
              <w:rPr>
                <w:rStyle w:val="Hyperlink"/>
                <w:noProof/>
              </w:rPr>
              <w:t>1.2</w:t>
            </w:r>
            <w:r w:rsidR="001A7E66">
              <w:rPr>
                <w:rFonts w:asciiTheme="minorHAnsi" w:eastAsiaTheme="minorEastAsia" w:hAnsiTheme="minorHAnsi" w:cstheme="minorBidi"/>
                <w:noProof/>
                <w:sz w:val="22"/>
                <w:szCs w:val="22"/>
                <w:lang w:eastAsia="en-US"/>
              </w:rPr>
              <w:tab/>
            </w:r>
            <w:r w:rsidR="001A7E66" w:rsidRPr="00C172DB">
              <w:rPr>
                <w:rStyle w:val="Hyperlink"/>
                <w:noProof/>
              </w:rPr>
              <w:t>Problem Statement</w:t>
            </w:r>
            <w:r w:rsidR="001A7E66">
              <w:rPr>
                <w:noProof/>
                <w:webHidden/>
              </w:rPr>
              <w:tab/>
            </w:r>
            <w:r w:rsidR="001A7E66">
              <w:rPr>
                <w:noProof/>
                <w:webHidden/>
              </w:rPr>
              <w:fldChar w:fldCharType="begin"/>
            </w:r>
            <w:r w:rsidR="001A7E66">
              <w:rPr>
                <w:noProof/>
                <w:webHidden/>
              </w:rPr>
              <w:instrText xml:space="preserve"> PAGEREF _Toc197866409 \h </w:instrText>
            </w:r>
            <w:r w:rsidR="001A7E66">
              <w:rPr>
                <w:noProof/>
                <w:webHidden/>
              </w:rPr>
            </w:r>
            <w:r w:rsidR="001A7E66">
              <w:rPr>
                <w:noProof/>
                <w:webHidden/>
              </w:rPr>
              <w:fldChar w:fldCharType="separate"/>
            </w:r>
            <w:r w:rsidR="001A7E66">
              <w:rPr>
                <w:noProof/>
                <w:webHidden/>
              </w:rPr>
              <w:t>2</w:t>
            </w:r>
            <w:r w:rsidR="001A7E66">
              <w:rPr>
                <w:noProof/>
                <w:webHidden/>
              </w:rPr>
              <w:fldChar w:fldCharType="end"/>
            </w:r>
          </w:hyperlink>
        </w:p>
        <w:p w14:paraId="2FB13AB5" w14:textId="27978508"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0" w:history="1">
            <w:r w:rsidR="001A7E66" w:rsidRPr="00C172DB">
              <w:rPr>
                <w:rStyle w:val="Hyperlink"/>
                <w:noProof/>
              </w:rPr>
              <w:t>1.3</w:t>
            </w:r>
            <w:r w:rsidR="001A7E66">
              <w:rPr>
                <w:rFonts w:asciiTheme="minorHAnsi" w:eastAsiaTheme="minorEastAsia" w:hAnsiTheme="minorHAnsi" w:cstheme="minorBidi"/>
                <w:noProof/>
                <w:sz w:val="22"/>
                <w:szCs w:val="22"/>
                <w:lang w:eastAsia="en-US"/>
              </w:rPr>
              <w:tab/>
            </w:r>
            <w:r w:rsidR="001A7E66" w:rsidRPr="00C172DB">
              <w:rPr>
                <w:rStyle w:val="Hyperlink"/>
                <w:noProof/>
              </w:rPr>
              <w:t>General overview of the project</w:t>
            </w:r>
            <w:r w:rsidR="001A7E66">
              <w:rPr>
                <w:noProof/>
                <w:webHidden/>
              </w:rPr>
              <w:tab/>
            </w:r>
            <w:r w:rsidR="001A7E66">
              <w:rPr>
                <w:noProof/>
                <w:webHidden/>
              </w:rPr>
              <w:fldChar w:fldCharType="begin"/>
            </w:r>
            <w:r w:rsidR="001A7E66">
              <w:rPr>
                <w:noProof/>
                <w:webHidden/>
              </w:rPr>
              <w:instrText xml:space="preserve"> PAGEREF _Toc197866410 \h </w:instrText>
            </w:r>
            <w:r w:rsidR="001A7E66">
              <w:rPr>
                <w:noProof/>
                <w:webHidden/>
              </w:rPr>
            </w:r>
            <w:r w:rsidR="001A7E66">
              <w:rPr>
                <w:noProof/>
                <w:webHidden/>
              </w:rPr>
              <w:fldChar w:fldCharType="separate"/>
            </w:r>
            <w:r w:rsidR="001A7E66">
              <w:rPr>
                <w:noProof/>
                <w:webHidden/>
              </w:rPr>
              <w:t>3</w:t>
            </w:r>
            <w:r w:rsidR="001A7E66">
              <w:rPr>
                <w:noProof/>
                <w:webHidden/>
              </w:rPr>
              <w:fldChar w:fldCharType="end"/>
            </w:r>
          </w:hyperlink>
        </w:p>
        <w:p w14:paraId="3D2603A7" w14:textId="04B6267E"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1" w:history="1">
            <w:r w:rsidR="001A7E66" w:rsidRPr="00C172DB">
              <w:rPr>
                <w:rStyle w:val="Hyperlink"/>
                <w:noProof/>
              </w:rPr>
              <w:t>1.4</w:t>
            </w:r>
            <w:r w:rsidR="001A7E66">
              <w:rPr>
                <w:rFonts w:asciiTheme="minorHAnsi" w:eastAsiaTheme="minorEastAsia" w:hAnsiTheme="minorHAnsi" w:cstheme="minorBidi"/>
                <w:noProof/>
                <w:sz w:val="22"/>
                <w:szCs w:val="22"/>
                <w:lang w:eastAsia="en-US"/>
              </w:rPr>
              <w:tab/>
            </w:r>
            <w:r w:rsidR="001A7E66" w:rsidRPr="00C172DB">
              <w:rPr>
                <w:rStyle w:val="Hyperlink"/>
                <w:noProof/>
              </w:rPr>
              <w:t>Thesis Outline</w:t>
            </w:r>
            <w:r w:rsidR="001A7E66">
              <w:rPr>
                <w:noProof/>
                <w:webHidden/>
              </w:rPr>
              <w:tab/>
            </w:r>
            <w:r w:rsidR="001A7E66">
              <w:rPr>
                <w:noProof/>
                <w:webHidden/>
              </w:rPr>
              <w:fldChar w:fldCharType="begin"/>
            </w:r>
            <w:r w:rsidR="001A7E66">
              <w:rPr>
                <w:noProof/>
                <w:webHidden/>
              </w:rPr>
              <w:instrText xml:space="preserve"> PAGEREF _Toc197866411 \h </w:instrText>
            </w:r>
            <w:r w:rsidR="001A7E66">
              <w:rPr>
                <w:noProof/>
                <w:webHidden/>
              </w:rPr>
            </w:r>
            <w:r w:rsidR="001A7E66">
              <w:rPr>
                <w:noProof/>
                <w:webHidden/>
              </w:rPr>
              <w:fldChar w:fldCharType="separate"/>
            </w:r>
            <w:r w:rsidR="001A7E66">
              <w:rPr>
                <w:noProof/>
                <w:webHidden/>
              </w:rPr>
              <w:t>4</w:t>
            </w:r>
            <w:r w:rsidR="001A7E66">
              <w:rPr>
                <w:noProof/>
                <w:webHidden/>
              </w:rPr>
              <w:fldChar w:fldCharType="end"/>
            </w:r>
          </w:hyperlink>
        </w:p>
        <w:p w14:paraId="7666E599" w14:textId="3C258022" w:rsidR="001A7E66" w:rsidRDefault="004950EF">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12" w:history="1">
            <w:r w:rsidR="001A7E66" w:rsidRPr="00C172DB">
              <w:rPr>
                <w:rStyle w:val="Hyperlink"/>
                <w:noProof/>
              </w:rPr>
              <w:t>CHAPTER 2</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Survey of Existing Methods and Similar Systems</w:t>
            </w:r>
            <w:r w:rsidR="001A7E66">
              <w:rPr>
                <w:noProof/>
                <w:webHidden/>
              </w:rPr>
              <w:tab/>
            </w:r>
            <w:r w:rsidR="001A7E66">
              <w:rPr>
                <w:noProof/>
                <w:webHidden/>
              </w:rPr>
              <w:fldChar w:fldCharType="begin"/>
            </w:r>
            <w:r w:rsidR="001A7E66">
              <w:rPr>
                <w:noProof/>
                <w:webHidden/>
              </w:rPr>
              <w:instrText xml:space="preserve"> PAGEREF _Toc197866412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648306CE" w14:textId="38747732"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3" w:history="1">
            <w:r w:rsidR="001A7E66" w:rsidRPr="00C172DB">
              <w:rPr>
                <w:rStyle w:val="Hyperlink"/>
                <w:noProof/>
              </w:rPr>
              <w:t>2.1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_Toc197866413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11A90027" w14:textId="56E3C1BD"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4" w:history="1">
            <w:r w:rsidR="001A7E66" w:rsidRPr="00C172DB">
              <w:rPr>
                <w:rStyle w:val="Hyperlink"/>
                <w:noProof/>
              </w:rPr>
              <w:t>2.2</w:t>
            </w:r>
            <w:r w:rsidR="001A7E66">
              <w:rPr>
                <w:rFonts w:asciiTheme="minorHAnsi" w:eastAsiaTheme="minorEastAsia" w:hAnsiTheme="minorHAnsi" w:cstheme="minorBidi"/>
                <w:noProof/>
                <w:sz w:val="22"/>
                <w:szCs w:val="22"/>
                <w:lang w:eastAsia="en-US"/>
              </w:rPr>
              <w:tab/>
            </w:r>
            <w:r w:rsidR="001A7E66" w:rsidRPr="00C172DB">
              <w:rPr>
                <w:rStyle w:val="Hyperlink"/>
                <w:noProof/>
              </w:rPr>
              <w:t>Transport for London</w:t>
            </w:r>
            <w:r w:rsidR="001A7E66">
              <w:rPr>
                <w:noProof/>
                <w:webHidden/>
              </w:rPr>
              <w:tab/>
            </w:r>
            <w:r w:rsidR="001A7E66">
              <w:rPr>
                <w:noProof/>
                <w:webHidden/>
              </w:rPr>
              <w:fldChar w:fldCharType="begin"/>
            </w:r>
            <w:r w:rsidR="001A7E66">
              <w:rPr>
                <w:noProof/>
                <w:webHidden/>
              </w:rPr>
              <w:instrText xml:space="preserve"> PAGEREF _Toc197866414 \h </w:instrText>
            </w:r>
            <w:r w:rsidR="001A7E66">
              <w:rPr>
                <w:noProof/>
                <w:webHidden/>
              </w:rPr>
            </w:r>
            <w:r w:rsidR="001A7E66">
              <w:rPr>
                <w:noProof/>
                <w:webHidden/>
              </w:rPr>
              <w:fldChar w:fldCharType="separate"/>
            </w:r>
            <w:r w:rsidR="001A7E66">
              <w:rPr>
                <w:noProof/>
                <w:webHidden/>
              </w:rPr>
              <w:t>5</w:t>
            </w:r>
            <w:r w:rsidR="001A7E66">
              <w:rPr>
                <w:noProof/>
                <w:webHidden/>
              </w:rPr>
              <w:fldChar w:fldCharType="end"/>
            </w:r>
          </w:hyperlink>
        </w:p>
        <w:p w14:paraId="1B77A08D" w14:textId="36D95FC7"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5" w:history="1">
            <w:r w:rsidR="001A7E66" w:rsidRPr="00C172DB">
              <w:rPr>
                <w:rStyle w:val="Hyperlink"/>
                <w:noProof/>
              </w:rPr>
              <w:t>2.3</w:t>
            </w:r>
            <w:r w:rsidR="001A7E66">
              <w:rPr>
                <w:rFonts w:asciiTheme="minorHAnsi" w:eastAsiaTheme="minorEastAsia" w:hAnsiTheme="minorHAnsi" w:cstheme="minorBidi"/>
                <w:noProof/>
                <w:sz w:val="22"/>
                <w:szCs w:val="22"/>
                <w:lang w:eastAsia="en-US"/>
              </w:rPr>
              <w:tab/>
            </w:r>
            <w:r w:rsidR="001A7E66" w:rsidRPr="00C172DB">
              <w:rPr>
                <w:rStyle w:val="Hyperlink"/>
                <w:noProof/>
              </w:rPr>
              <w:t>Üstra Hannoversche Verkehrsbetriebe AG</w:t>
            </w:r>
            <w:r w:rsidR="001A7E66">
              <w:rPr>
                <w:noProof/>
                <w:webHidden/>
              </w:rPr>
              <w:tab/>
            </w:r>
            <w:r w:rsidR="001A7E66">
              <w:rPr>
                <w:noProof/>
                <w:webHidden/>
              </w:rPr>
              <w:fldChar w:fldCharType="begin"/>
            </w:r>
            <w:r w:rsidR="001A7E66">
              <w:rPr>
                <w:noProof/>
                <w:webHidden/>
              </w:rPr>
              <w:instrText xml:space="preserve"> PAGEREF _Toc197866415 \h </w:instrText>
            </w:r>
            <w:r w:rsidR="001A7E66">
              <w:rPr>
                <w:noProof/>
                <w:webHidden/>
              </w:rPr>
            </w:r>
            <w:r w:rsidR="001A7E66">
              <w:rPr>
                <w:noProof/>
                <w:webHidden/>
              </w:rPr>
              <w:fldChar w:fldCharType="separate"/>
            </w:r>
            <w:r w:rsidR="001A7E66">
              <w:rPr>
                <w:noProof/>
                <w:webHidden/>
              </w:rPr>
              <w:t>9</w:t>
            </w:r>
            <w:r w:rsidR="001A7E66">
              <w:rPr>
                <w:noProof/>
                <w:webHidden/>
              </w:rPr>
              <w:fldChar w:fldCharType="end"/>
            </w:r>
          </w:hyperlink>
        </w:p>
        <w:p w14:paraId="57570688" w14:textId="1316D86E"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6" w:history="1">
            <w:r w:rsidR="001A7E66" w:rsidRPr="00C172DB">
              <w:rPr>
                <w:rStyle w:val="Hyperlink"/>
                <w:noProof/>
              </w:rPr>
              <w:t>2.4</w:t>
            </w:r>
            <w:r w:rsidR="001A7E66">
              <w:rPr>
                <w:rFonts w:asciiTheme="minorHAnsi" w:eastAsiaTheme="minorEastAsia" w:hAnsiTheme="minorHAnsi" w:cstheme="minorBidi"/>
                <w:noProof/>
                <w:sz w:val="22"/>
                <w:szCs w:val="22"/>
                <w:lang w:eastAsia="en-US"/>
              </w:rPr>
              <w:tab/>
            </w:r>
            <w:r w:rsidR="001A7E66" w:rsidRPr="00C172DB">
              <w:rPr>
                <w:rStyle w:val="Hyperlink"/>
                <w:noProof/>
              </w:rPr>
              <w:t>SMART</w:t>
            </w:r>
            <w:r w:rsidR="001A7E66">
              <w:rPr>
                <w:noProof/>
                <w:webHidden/>
              </w:rPr>
              <w:tab/>
            </w:r>
            <w:r w:rsidR="001A7E66">
              <w:rPr>
                <w:noProof/>
                <w:webHidden/>
              </w:rPr>
              <w:fldChar w:fldCharType="begin"/>
            </w:r>
            <w:r w:rsidR="001A7E66">
              <w:rPr>
                <w:noProof/>
                <w:webHidden/>
              </w:rPr>
              <w:instrText xml:space="preserve"> PAGEREF _Toc197866416 \h </w:instrText>
            </w:r>
            <w:r w:rsidR="001A7E66">
              <w:rPr>
                <w:noProof/>
                <w:webHidden/>
              </w:rPr>
            </w:r>
            <w:r w:rsidR="001A7E66">
              <w:rPr>
                <w:noProof/>
                <w:webHidden/>
              </w:rPr>
              <w:fldChar w:fldCharType="separate"/>
            </w:r>
            <w:r w:rsidR="001A7E66">
              <w:rPr>
                <w:noProof/>
                <w:webHidden/>
              </w:rPr>
              <w:t>12</w:t>
            </w:r>
            <w:r w:rsidR="001A7E66">
              <w:rPr>
                <w:noProof/>
                <w:webHidden/>
              </w:rPr>
              <w:fldChar w:fldCharType="end"/>
            </w:r>
          </w:hyperlink>
        </w:p>
        <w:p w14:paraId="40A269EB" w14:textId="3F326BC4"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7" w:history="1">
            <w:r w:rsidR="001A7E66" w:rsidRPr="00C172DB">
              <w:rPr>
                <w:rStyle w:val="Hyperlink"/>
                <w:noProof/>
              </w:rPr>
              <w:t>2.5</w:t>
            </w:r>
            <w:r w:rsidR="001A7E66">
              <w:rPr>
                <w:rFonts w:asciiTheme="minorHAnsi" w:eastAsiaTheme="minorEastAsia" w:hAnsiTheme="minorHAnsi" w:cstheme="minorBidi"/>
                <w:noProof/>
                <w:sz w:val="22"/>
                <w:szCs w:val="22"/>
                <w:lang w:eastAsia="en-US"/>
              </w:rPr>
              <w:tab/>
            </w:r>
            <w:r w:rsidR="001A7E66" w:rsidRPr="00C172DB">
              <w:rPr>
                <w:rStyle w:val="Hyperlink"/>
                <w:noProof/>
              </w:rPr>
              <w:t>Methods/Systems Comparison</w:t>
            </w:r>
            <w:r w:rsidR="001A7E66">
              <w:rPr>
                <w:noProof/>
                <w:webHidden/>
              </w:rPr>
              <w:tab/>
            </w:r>
            <w:r w:rsidR="001A7E66">
              <w:rPr>
                <w:noProof/>
                <w:webHidden/>
              </w:rPr>
              <w:fldChar w:fldCharType="begin"/>
            </w:r>
            <w:r w:rsidR="001A7E66">
              <w:rPr>
                <w:noProof/>
                <w:webHidden/>
              </w:rPr>
              <w:instrText xml:space="preserve"> PAGEREF _Toc197866417 \h </w:instrText>
            </w:r>
            <w:r w:rsidR="001A7E66">
              <w:rPr>
                <w:noProof/>
                <w:webHidden/>
              </w:rPr>
            </w:r>
            <w:r w:rsidR="001A7E66">
              <w:rPr>
                <w:noProof/>
                <w:webHidden/>
              </w:rPr>
              <w:fldChar w:fldCharType="separate"/>
            </w:r>
            <w:r w:rsidR="001A7E66">
              <w:rPr>
                <w:noProof/>
                <w:webHidden/>
              </w:rPr>
              <w:t>15</w:t>
            </w:r>
            <w:r w:rsidR="001A7E66">
              <w:rPr>
                <w:noProof/>
                <w:webHidden/>
              </w:rPr>
              <w:fldChar w:fldCharType="end"/>
            </w:r>
          </w:hyperlink>
        </w:p>
        <w:p w14:paraId="31C64665" w14:textId="0BB84B91"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18" w:history="1">
            <w:r w:rsidR="001A7E66" w:rsidRPr="00C172DB">
              <w:rPr>
                <w:rStyle w:val="Hyperlink"/>
                <w:noProof/>
              </w:rPr>
              <w:t>2.6</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 and Motivation</w:t>
            </w:r>
            <w:r w:rsidR="001A7E66">
              <w:rPr>
                <w:noProof/>
                <w:webHidden/>
              </w:rPr>
              <w:tab/>
            </w:r>
            <w:r w:rsidR="001A7E66">
              <w:rPr>
                <w:noProof/>
                <w:webHidden/>
              </w:rPr>
              <w:fldChar w:fldCharType="begin"/>
            </w:r>
            <w:r w:rsidR="001A7E66">
              <w:rPr>
                <w:noProof/>
                <w:webHidden/>
              </w:rPr>
              <w:instrText xml:space="preserve"> PAGEREF _Toc197866418 \h </w:instrText>
            </w:r>
            <w:r w:rsidR="001A7E66">
              <w:rPr>
                <w:noProof/>
                <w:webHidden/>
              </w:rPr>
            </w:r>
            <w:r w:rsidR="001A7E66">
              <w:rPr>
                <w:noProof/>
                <w:webHidden/>
              </w:rPr>
              <w:fldChar w:fldCharType="separate"/>
            </w:r>
            <w:r w:rsidR="001A7E66">
              <w:rPr>
                <w:noProof/>
                <w:webHidden/>
              </w:rPr>
              <w:t>16</w:t>
            </w:r>
            <w:r w:rsidR="001A7E66">
              <w:rPr>
                <w:noProof/>
                <w:webHidden/>
              </w:rPr>
              <w:fldChar w:fldCharType="end"/>
            </w:r>
          </w:hyperlink>
        </w:p>
        <w:p w14:paraId="1E876B5B" w14:textId="4FC4F754" w:rsidR="001A7E66" w:rsidRDefault="004950EF">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19" w:history="1">
            <w:r w:rsidR="001A7E66" w:rsidRPr="00C172DB">
              <w:rPr>
                <w:rStyle w:val="Hyperlink"/>
                <w:noProof/>
              </w:rPr>
              <w:t>CHAPTER 3</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System Design</w:t>
            </w:r>
            <w:r w:rsidR="001A7E66">
              <w:rPr>
                <w:noProof/>
                <w:webHidden/>
              </w:rPr>
              <w:tab/>
            </w:r>
            <w:r w:rsidR="001A7E66">
              <w:rPr>
                <w:noProof/>
                <w:webHidden/>
              </w:rPr>
              <w:fldChar w:fldCharType="begin"/>
            </w:r>
            <w:r w:rsidR="001A7E66">
              <w:rPr>
                <w:noProof/>
                <w:webHidden/>
              </w:rPr>
              <w:instrText xml:space="preserve"> PAGEREF _Toc197866419 \h </w:instrText>
            </w:r>
            <w:r w:rsidR="001A7E66">
              <w:rPr>
                <w:noProof/>
                <w:webHidden/>
              </w:rPr>
            </w:r>
            <w:r w:rsidR="001A7E66">
              <w:rPr>
                <w:noProof/>
                <w:webHidden/>
              </w:rPr>
              <w:fldChar w:fldCharType="separate"/>
            </w:r>
            <w:r w:rsidR="001A7E66">
              <w:rPr>
                <w:noProof/>
                <w:webHidden/>
              </w:rPr>
              <w:t>17</w:t>
            </w:r>
            <w:r w:rsidR="001A7E66">
              <w:rPr>
                <w:noProof/>
                <w:webHidden/>
              </w:rPr>
              <w:fldChar w:fldCharType="end"/>
            </w:r>
          </w:hyperlink>
        </w:p>
        <w:p w14:paraId="4C2E53A8" w14:textId="435282D5"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0" w:history="1">
            <w:r w:rsidR="001A7E66" w:rsidRPr="00C172DB">
              <w:rPr>
                <w:rStyle w:val="Hyperlink"/>
                <w:noProof/>
              </w:rPr>
              <w:t>3.1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_Toc197866420 \h </w:instrText>
            </w:r>
            <w:r w:rsidR="001A7E66">
              <w:rPr>
                <w:noProof/>
                <w:webHidden/>
              </w:rPr>
            </w:r>
            <w:r w:rsidR="001A7E66">
              <w:rPr>
                <w:noProof/>
                <w:webHidden/>
              </w:rPr>
              <w:fldChar w:fldCharType="separate"/>
            </w:r>
            <w:r w:rsidR="001A7E66">
              <w:rPr>
                <w:noProof/>
                <w:webHidden/>
              </w:rPr>
              <w:t>17</w:t>
            </w:r>
            <w:r w:rsidR="001A7E66">
              <w:rPr>
                <w:noProof/>
                <w:webHidden/>
              </w:rPr>
              <w:fldChar w:fldCharType="end"/>
            </w:r>
          </w:hyperlink>
        </w:p>
        <w:p w14:paraId="284C2674" w14:textId="5E9FFB52"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1" w:history="1">
            <w:r w:rsidR="001A7E66" w:rsidRPr="00C172DB">
              <w:rPr>
                <w:rStyle w:val="Hyperlink"/>
                <w:noProof/>
              </w:rPr>
              <w:t>3.2</w:t>
            </w:r>
            <w:r w:rsidR="001A7E66">
              <w:rPr>
                <w:rFonts w:asciiTheme="minorHAnsi" w:eastAsiaTheme="minorEastAsia" w:hAnsiTheme="minorHAnsi" w:cstheme="minorBidi"/>
                <w:noProof/>
                <w:sz w:val="22"/>
                <w:szCs w:val="22"/>
                <w:lang w:eastAsia="en-US"/>
              </w:rPr>
              <w:tab/>
            </w:r>
            <w:r w:rsidR="001A7E66" w:rsidRPr="00C172DB">
              <w:rPr>
                <w:rStyle w:val="Hyperlink"/>
                <w:noProof/>
              </w:rPr>
              <w:t>Requirements and Specification Analysis</w:t>
            </w:r>
            <w:r w:rsidR="001A7E66">
              <w:rPr>
                <w:noProof/>
                <w:webHidden/>
              </w:rPr>
              <w:tab/>
            </w:r>
            <w:r w:rsidR="001A7E66">
              <w:rPr>
                <w:noProof/>
                <w:webHidden/>
              </w:rPr>
              <w:fldChar w:fldCharType="begin"/>
            </w:r>
            <w:r w:rsidR="001A7E66">
              <w:rPr>
                <w:noProof/>
                <w:webHidden/>
              </w:rPr>
              <w:instrText xml:space="preserve"> PAGEREF _Toc197866421 \h </w:instrText>
            </w:r>
            <w:r w:rsidR="001A7E66">
              <w:rPr>
                <w:noProof/>
                <w:webHidden/>
              </w:rPr>
            </w:r>
            <w:r w:rsidR="001A7E66">
              <w:rPr>
                <w:noProof/>
                <w:webHidden/>
              </w:rPr>
              <w:fldChar w:fldCharType="separate"/>
            </w:r>
            <w:r w:rsidR="001A7E66">
              <w:rPr>
                <w:noProof/>
                <w:webHidden/>
              </w:rPr>
              <w:t>18</w:t>
            </w:r>
            <w:r w:rsidR="001A7E66">
              <w:rPr>
                <w:noProof/>
                <w:webHidden/>
              </w:rPr>
              <w:fldChar w:fldCharType="end"/>
            </w:r>
          </w:hyperlink>
        </w:p>
        <w:p w14:paraId="0C6C027E" w14:textId="71045786"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22" w:history="1">
            <w:r w:rsidR="001A7E66" w:rsidRPr="00C172DB">
              <w:rPr>
                <w:rStyle w:val="Hyperlink"/>
                <w:noProof/>
              </w:rPr>
              <w:t>3.2.1</w:t>
            </w:r>
            <w:r w:rsidR="001A7E66">
              <w:rPr>
                <w:rFonts w:asciiTheme="minorHAnsi" w:eastAsiaTheme="minorEastAsia" w:hAnsiTheme="minorHAnsi" w:cstheme="minorBidi"/>
                <w:noProof/>
                <w:sz w:val="22"/>
                <w:szCs w:val="22"/>
                <w:lang w:eastAsia="en-US"/>
              </w:rPr>
              <w:tab/>
            </w:r>
            <w:r w:rsidR="001A7E66" w:rsidRPr="00C172DB">
              <w:rPr>
                <w:rStyle w:val="Hyperlink"/>
                <w:noProof/>
              </w:rPr>
              <w:t>Functional Requirements</w:t>
            </w:r>
            <w:r w:rsidR="001A7E66">
              <w:rPr>
                <w:noProof/>
                <w:webHidden/>
              </w:rPr>
              <w:tab/>
            </w:r>
            <w:r w:rsidR="001A7E66">
              <w:rPr>
                <w:noProof/>
                <w:webHidden/>
              </w:rPr>
              <w:fldChar w:fldCharType="begin"/>
            </w:r>
            <w:r w:rsidR="001A7E66">
              <w:rPr>
                <w:noProof/>
                <w:webHidden/>
              </w:rPr>
              <w:instrText xml:space="preserve"> PAGEREF _Toc197866422 \h </w:instrText>
            </w:r>
            <w:r w:rsidR="001A7E66">
              <w:rPr>
                <w:noProof/>
                <w:webHidden/>
              </w:rPr>
            </w:r>
            <w:r w:rsidR="001A7E66">
              <w:rPr>
                <w:noProof/>
                <w:webHidden/>
              </w:rPr>
              <w:fldChar w:fldCharType="separate"/>
            </w:r>
            <w:r w:rsidR="001A7E66">
              <w:rPr>
                <w:noProof/>
                <w:webHidden/>
              </w:rPr>
              <w:t>18</w:t>
            </w:r>
            <w:r w:rsidR="001A7E66">
              <w:rPr>
                <w:noProof/>
                <w:webHidden/>
              </w:rPr>
              <w:fldChar w:fldCharType="end"/>
            </w:r>
          </w:hyperlink>
        </w:p>
        <w:p w14:paraId="26A840CA" w14:textId="0F3FE0AB"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23" w:history="1">
            <w:r w:rsidR="001A7E66" w:rsidRPr="00C172DB">
              <w:rPr>
                <w:rStyle w:val="Hyperlink"/>
                <w:noProof/>
              </w:rPr>
              <w:t>3.2.2</w:t>
            </w:r>
            <w:r w:rsidR="001A7E66">
              <w:rPr>
                <w:rFonts w:asciiTheme="minorHAnsi" w:eastAsiaTheme="minorEastAsia" w:hAnsiTheme="minorHAnsi" w:cstheme="minorBidi"/>
                <w:noProof/>
                <w:sz w:val="22"/>
                <w:szCs w:val="22"/>
                <w:lang w:eastAsia="en-US"/>
              </w:rPr>
              <w:tab/>
            </w:r>
            <w:r w:rsidR="001A7E66" w:rsidRPr="00C172DB">
              <w:rPr>
                <w:rStyle w:val="Hyperlink"/>
                <w:noProof/>
              </w:rPr>
              <w:t>Use Case Diagrams</w:t>
            </w:r>
            <w:r w:rsidR="001A7E66">
              <w:rPr>
                <w:noProof/>
                <w:webHidden/>
              </w:rPr>
              <w:tab/>
            </w:r>
            <w:r w:rsidR="001A7E66">
              <w:rPr>
                <w:noProof/>
                <w:webHidden/>
              </w:rPr>
              <w:fldChar w:fldCharType="begin"/>
            </w:r>
            <w:r w:rsidR="001A7E66">
              <w:rPr>
                <w:noProof/>
                <w:webHidden/>
              </w:rPr>
              <w:instrText xml:space="preserve"> PAGEREF _Toc197866423 \h </w:instrText>
            </w:r>
            <w:r w:rsidR="001A7E66">
              <w:rPr>
                <w:noProof/>
                <w:webHidden/>
              </w:rPr>
            </w:r>
            <w:r w:rsidR="001A7E66">
              <w:rPr>
                <w:noProof/>
                <w:webHidden/>
              </w:rPr>
              <w:fldChar w:fldCharType="separate"/>
            </w:r>
            <w:r w:rsidR="001A7E66">
              <w:rPr>
                <w:noProof/>
                <w:webHidden/>
              </w:rPr>
              <w:t>19</w:t>
            </w:r>
            <w:r w:rsidR="001A7E66">
              <w:rPr>
                <w:noProof/>
                <w:webHidden/>
              </w:rPr>
              <w:fldChar w:fldCharType="end"/>
            </w:r>
          </w:hyperlink>
        </w:p>
        <w:p w14:paraId="1FCA54E2" w14:textId="3E7F62B4"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4" w:history="1">
            <w:r w:rsidR="001A7E66" w:rsidRPr="00C172DB">
              <w:rPr>
                <w:rStyle w:val="Hyperlink"/>
                <w:noProof/>
              </w:rPr>
              <w:t>3.3</w:t>
            </w:r>
            <w:r w:rsidR="001A7E66">
              <w:rPr>
                <w:rFonts w:asciiTheme="minorHAnsi" w:eastAsiaTheme="minorEastAsia" w:hAnsiTheme="minorHAnsi" w:cstheme="minorBidi"/>
                <w:noProof/>
                <w:sz w:val="22"/>
                <w:szCs w:val="22"/>
                <w:lang w:eastAsia="en-US"/>
              </w:rPr>
              <w:tab/>
            </w:r>
            <w:r w:rsidR="001A7E66" w:rsidRPr="00C172DB">
              <w:rPr>
                <w:rStyle w:val="Hyperlink"/>
                <w:noProof/>
              </w:rPr>
              <w:t>System Architecture</w:t>
            </w:r>
            <w:r w:rsidR="001A7E66">
              <w:rPr>
                <w:noProof/>
                <w:webHidden/>
              </w:rPr>
              <w:tab/>
            </w:r>
            <w:r w:rsidR="001A7E66">
              <w:rPr>
                <w:noProof/>
                <w:webHidden/>
              </w:rPr>
              <w:fldChar w:fldCharType="begin"/>
            </w:r>
            <w:r w:rsidR="001A7E66">
              <w:rPr>
                <w:noProof/>
                <w:webHidden/>
              </w:rPr>
              <w:instrText xml:space="preserve"> PAGEREF _Toc197866424 \h </w:instrText>
            </w:r>
            <w:r w:rsidR="001A7E66">
              <w:rPr>
                <w:noProof/>
                <w:webHidden/>
              </w:rPr>
            </w:r>
            <w:r w:rsidR="001A7E66">
              <w:rPr>
                <w:noProof/>
                <w:webHidden/>
              </w:rPr>
              <w:fldChar w:fldCharType="separate"/>
            </w:r>
            <w:r w:rsidR="001A7E66">
              <w:rPr>
                <w:noProof/>
                <w:webHidden/>
              </w:rPr>
              <w:t>22</w:t>
            </w:r>
            <w:r w:rsidR="001A7E66">
              <w:rPr>
                <w:noProof/>
                <w:webHidden/>
              </w:rPr>
              <w:fldChar w:fldCharType="end"/>
            </w:r>
          </w:hyperlink>
        </w:p>
        <w:p w14:paraId="3027313A" w14:textId="60D70B42"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5" w:history="1">
            <w:r w:rsidR="001A7E66" w:rsidRPr="00C172DB">
              <w:rPr>
                <w:rStyle w:val="Hyperlink"/>
                <w:noProof/>
              </w:rPr>
              <w:t>3.4</w:t>
            </w:r>
            <w:r w:rsidR="001A7E66">
              <w:rPr>
                <w:rFonts w:asciiTheme="minorHAnsi" w:eastAsiaTheme="minorEastAsia" w:hAnsiTheme="minorHAnsi" w:cstheme="minorBidi"/>
                <w:noProof/>
                <w:sz w:val="22"/>
                <w:szCs w:val="22"/>
                <w:lang w:eastAsia="en-US"/>
              </w:rPr>
              <w:tab/>
            </w:r>
            <w:r w:rsidR="001A7E66" w:rsidRPr="00C172DB">
              <w:rPr>
                <w:rStyle w:val="Hyperlink"/>
                <w:noProof/>
              </w:rPr>
              <w:t>Class Diagrams</w:t>
            </w:r>
            <w:r w:rsidR="001A7E66">
              <w:rPr>
                <w:noProof/>
                <w:webHidden/>
              </w:rPr>
              <w:tab/>
            </w:r>
            <w:r w:rsidR="001A7E66">
              <w:rPr>
                <w:noProof/>
                <w:webHidden/>
              </w:rPr>
              <w:fldChar w:fldCharType="begin"/>
            </w:r>
            <w:r w:rsidR="001A7E66">
              <w:rPr>
                <w:noProof/>
                <w:webHidden/>
              </w:rPr>
              <w:instrText xml:space="preserve"> PAGEREF _Toc197866425 \h </w:instrText>
            </w:r>
            <w:r w:rsidR="001A7E66">
              <w:rPr>
                <w:noProof/>
                <w:webHidden/>
              </w:rPr>
            </w:r>
            <w:r w:rsidR="001A7E66">
              <w:rPr>
                <w:noProof/>
                <w:webHidden/>
              </w:rPr>
              <w:fldChar w:fldCharType="separate"/>
            </w:r>
            <w:r w:rsidR="001A7E66">
              <w:rPr>
                <w:noProof/>
                <w:webHidden/>
              </w:rPr>
              <w:t>23</w:t>
            </w:r>
            <w:r w:rsidR="001A7E66">
              <w:rPr>
                <w:noProof/>
                <w:webHidden/>
              </w:rPr>
              <w:fldChar w:fldCharType="end"/>
            </w:r>
          </w:hyperlink>
        </w:p>
        <w:p w14:paraId="6A9850B7" w14:textId="75D86430"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6" w:history="1">
            <w:r w:rsidR="001A7E66" w:rsidRPr="00C172DB">
              <w:rPr>
                <w:rStyle w:val="Hyperlink"/>
                <w:noProof/>
              </w:rPr>
              <w:t>3.5</w:t>
            </w:r>
            <w:r w:rsidR="001A7E66">
              <w:rPr>
                <w:rFonts w:asciiTheme="minorHAnsi" w:eastAsiaTheme="minorEastAsia" w:hAnsiTheme="minorHAnsi" w:cstheme="minorBidi"/>
                <w:noProof/>
                <w:sz w:val="22"/>
                <w:szCs w:val="22"/>
                <w:lang w:eastAsia="en-US"/>
              </w:rPr>
              <w:tab/>
            </w:r>
            <w:r w:rsidR="001A7E66" w:rsidRPr="00C172DB">
              <w:rPr>
                <w:rStyle w:val="Hyperlink"/>
                <w:noProof/>
              </w:rPr>
              <w:t>Sequence Diagrams</w:t>
            </w:r>
            <w:r w:rsidR="001A7E66">
              <w:rPr>
                <w:noProof/>
                <w:webHidden/>
              </w:rPr>
              <w:tab/>
            </w:r>
            <w:r w:rsidR="001A7E66">
              <w:rPr>
                <w:noProof/>
                <w:webHidden/>
              </w:rPr>
              <w:fldChar w:fldCharType="begin"/>
            </w:r>
            <w:r w:rsidR="001A7E66">
              <w:rPr>
                <w:noProof/>
                <w:webHidden/>
              </w:rPr>
              <w:instrText xml:space="preserve"> PAGEREF _Toc197866426 \h </w:instrText>
            </w:r>
            <w:r w:rsidR="001A7E66">
              <w:rPr>
                <w:noProof/>
                <w:webHidden/>
              </w:rPr>
            </w:r>
            <w:r w:rsidR="001A7E66">
              <w:rPr>
                <w:noProof/>
                <w:webHidden/>
              </w:rPr>
              <w:fldChar w:fldCharType="separate"/>
            </w:r>
            <w:r w:rsidR="001A7E66">
              <w:rPr>
                <w:noProof/>
                <w:webHidden/>
              </w:rPr>
              <w:t>32</w:t>
            </w:r>
            <w:r w:rsidR="001A7E66">
              <w:rPr>
                <w:noProof/>
                <w:webHidden/>
              </w:rPr>
              <w:fldChar w:fldCharType="end"/>
            </w:r>
          </w:hyperlink>
        </w:p>
        <w:p w14:paraId="705D63BB" w14:textId="30E50E0C"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7" w:history="1">
            <w:r w:rsidR="001A7E66" w:rsidRPr="00C172DB">
              <w:rPr>
                <w:rStyle w:val="Hyperlink"/>
                <w:noProof/>
              </w:rPr>
              <w:t>3.6</w:t>
            </w:r>
            <w:r w:rsidR="001A7E66">
              <w:rPr>
                <w:rFonts w:asciiTheme="minorHAnsi" w:eastAsiaTheme="minorEastAsia" w:hAnsiTheme="minorHAnsi" w:cstheme="minorBidi"/>
                <w:noProof/>
                <w:sz w:val="22"/>
                <w:szCs w:val="22"/>
                <w:lang w:eastAsia="en-US"/>
              </w:rPr>
              <w:tab/>
            </w:r>
            <w:r w:rsidR="001A7E66" w:rsidRPr="00C172DB">
              <w:rPr>
                <w:rStyle w:val="Hyperlink"/>
                <w:noProof/>
              </w:rPr>
              <w:t>Activity Diagrams</w:t>
            </w:r>
            <w:r w:rsidR="001A7E66">
              <w:rPr>
                <w:noProof/>
                <w:webHidden/>
              </w:rPr>
              <w:tab/>
            </w:r>
            <w:r w:rsidR="001A7E66">
              <w:rPr>
                <w:noProof/>
                <w:webHidden/>
              </w:rPr>
              <w:fldChar w:fldCharType="begin"/>
            </w:r>
            <w:r w:rsidR="001A7E66">
              <w:rPr>
                <w:noProof/>
                <w:webHidden/>
              </w:rPr>
              <w:instrText xml:space="preserve"> PAGEREF _Toc197866427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49C7E250" w14:textId="13D4A0BC"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8" w:history="1">
            <w:r w:rsidR="001A7E66" w:rsidRPr="00C172DB">
              <w:rPr>
                <w:rStyle w:val="Hyperlink"/>
                <w:noProof/>
              </w:rPr>
              <w:t>3.7</w:t>
            </w:r>
            <w:r w:rsidR="001A7E66">
              <w:rPr>
                <w:rFonts w:asciiTheme="minorHAnsi" w:eastAsiaTheme="minorEastAsia" w:hAnsiTheme="minorHAnsi" w:cstheme="minorBidi"/>
                <w:noProof/>
                <w:sz w:val="22"/>
                <w:szCs w:val="22"/>
                <w:lang w:eastAsia="en-US"/>
              </w:rPr>
              <w:tab/>
            </w:r>
            <w:r w:rsidR="001A7E66" w:rsidRPr="00C172DB">
              <w:rPr>
                <w:rStyle w:val="Hyperlink"/>
                <w:noProof/>
              </w:rPr>
              <w:t>Entity-Relationship (ER) Diagrams</w:t>
            </w:r>
            <w:r w:rsidR="001A7E66">
              <w:rPr>
                <w:noProof/>
                <w:webHidden/>
              </w:rPr>
              <w:tab/>
            </w:r>
            <w:r w:rsidR="001A7E66">
              <w:rPr>
                <w:noProof/>
                <w:webHidden/>
              </w:rPr>
              <w:fldChar w:fldCharType="begin"/>
            </w:r>
            <w:r w:rsidR="001A7E66">
              <w:rPr>
                <w:noProof/>
                <w:webHidden/>
              </w:rPr>
              <w:instrText xml:space="preserve"> PAGEREF _Toc197866428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1441E7C3" w14:textId="49F4D296"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29" w:history="1">
            <w:r w:rsidR="001A7E66" w:rsidRPr="00C172DB">
              <w:rPr>
                <w:rStyle w:val="Hyperlink"/>
                <w:noProof/>
              </w:rPr>
              <w:t>3.8</w:t>
            </w:r>
            <w:r w:rsidR="001A7E66">
              <w:rPr>
                <w:rFonts w:asciiTheme="minorHAnsi" w:eastAsiaTheme="minorEastAsia" w:hAnsiTheme="minorHAnsi" w:cstheme="minorBidi"/>
                <w:noProof/>
                <w:sz w:val="22"/>
                <w:szCs w:val="22"/>
                <w:lang w:eastAsia="en-US"/>
              </w:rPr>
              <w:tab/>
            </w:r>
            <w:r w:rsidR="001A7E66" w:rsidRPr="00C172DB">
              <w:rPr>
                <w:rStyle w:val="Hyperlink"/>
                <w:noProof/>
              </w:rPr>
              <w:t>Non-Technical Aspects</w:t>
            </w:r>
            <w:r w:rsidR="001A7E66">
              <w:rPr>
                <w:noProof/>
                <w:webHidden/>
              </w:rPr>
              <w:tab/>
            </w:r>
            <w:r w:rsidR="001A7E66">
              <w:rPr>
                <w:noProof/>
                <w:webHidden/>
              </w:rPr>
              <w:fldChar w:fldCharType="begin"/>
            </w:r>
            <w:r w:rsidR="001A7E66">
              <w:rPr>
                <w:noProof/>
                <w:webHidden/>
              </w:rPr>
              <w:instrText xml:space="preserve"> PAGEREF _Toc197866429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3F64EF5E" w14:textId="0487B1E4"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0" w:history="1">
            <w:r w:rsidR="001A7E66" w:rsidRPr="00C172DB">
              <w:rPr>
                <w:rStyle w:val="Hyperlink"/>
                <w:noProof/>
              </w:rPr>
              <w:t>3.8.1</w:t>
            </w:r>
            <w:r w:rsidR="001A7E66">
              <w:rPr>
                <w:rFonts w:asciiTheme="minorHAnsi" w:eastAsiaTheme="minorEastAsia" w:hAnsiTheme="minorHAnsi" w:cstheme="minorBidi"/>
                <w:noProof/>
                <w:sz w:val="22"/>
                <w:szCs w:val="22"/>
                <w:lang w:eastAsia="en-US"/>
              </w:rPr>
              <w:tab/>
            </w:r>
            <w:r w:rsidR="001A7E66" w:rsidRPr="00C172DB">
              <w:rPr>
                <w:rStyle w:val="Hyperlink"/>
                <w:noProof/>
              </w:rPr>
              <w:t>Financial Viability</w:t>
            </w:r>
            <w:r w:rsidR="001A7E66">
              <w:rPr>
                <w:noProof/>
                <w:webHidden/>
              </w:rPr>
              <w:tab/>
            </w:r>
            <w:r w:rsidR="001A7E66">
              <w:rPr>
                <w:noProof/>
                <w:webHidden/>
              </w:rPr>
              <w:fldChar w:fldCharType="begin"/>
            </w:r>
            <w:r w:rsidR="001A7E66">
              <w:rPr>
                <w:noProof/>
                <w:webHidden/>
              </w:rPr>
              <w:instrText xml:space="preserve"> PAGEREF _Toc197866430 \h </w:instrText>
            </w:r>
            <w:r w:rsidR="001A7E66">
              <w:rPr>
                <w:noProof/>
                <w:webHidden/>
              </w:rPr>
            </w:r>
            <w:r w:rsidR="001A7E66">
              <w:rPr>
                <w:noProof/>
                <w:webHidden/>
              </w:rPr>
              <w:fldChar w:fldCharType="separate"/>
            </w:r>
            <w:r w:rsidR="001A7E66">
              <w:rPr>
                <w:noProof/>
                <w:webHidden/>
              </w:rPr>
              <w:t>34</w:t>
            </w:r>
            <w:r w:rsidR="001A7E66">
              <w:rPr>
                <w:noProof/>
                <w:webHidden/>
              </w:rPr>
              <w:fldChar w:fldCharType="end"/>
            </w:r>
          </w:hyperlink>
        </w:p>
        <w:p w14:paraId="1E3FC696" w14:textId="656EF332"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1" w:history="1">
            <w:r w:rsidR="001A7E66" w:rsidRPr="00C172DB">
              <w:rPr>
                <w:rStyle w:val="Hyperlink"/>
                <w:noProof/>
              </w:rPr>
              <w:t>3.8.2</w:t>
            </w:r>
            <w:r w:rsidR="001A7E66">
              <w:rPr>
                <w:rFonts w:asciiTheme="minorHAnsi" w:eastAsiaTheme="minorEastAsia" w:hAnsiTheme="minorHAnsi" w:cstheme="minorBidi"/>
                <w:noProof/>
                <w:sz w:val="22"/>
                <w:szCs w:val="22"/>
                <w:lang w:eastAsia="en-US"/>
              </w:rPr>
              <w:tab/>
            </w:r>
            <w:r w:rsidR="001A7E66" w:rsidRPr="00C172DB">
              <w:rPr>
                <w:rStyle w:val="Hyperlink"/>
                <w:noProof/>
              </w:rPr>
              <w:t>Stakeholders</w:t>
            </w:r>
            <w:r w:rsidR="001A7E66">
              <w:rPr>
                <w:noProof/>
                <w:webHidden/>
              </w:rPr>
              <w:tab/>
            </w:r>
            <w:r w:rsidR="001A7E66">
              <w:rPr>
                <w:noProof/>
                <w:webHidden/>
              </w:rPr>
              <w:fldChar w:fldCharType="begin"/>
            </w:r>
            <w:r w:rsidR="001A7E66">
              <w:rPr>
                <w:noProof/>
                <w:webHidden/>
              </w:rPr>
              <w:instrText xml:space="preserve"> PAGEREF _Toc197866431 \h </w:instrText>
            </w:r>
            <w:r w:rsidR="001A7E66">
              <w:rPr>
                <w:noProof/>
                <w:webHidden/>
              </w:rPr>
            </w:r>
            <w:r w:rsidR="001A7E66">
              <w:rPr>
                <w:noProof/>
                <w:webHidden/>
              </w:rPr>
              <w:fldChar w:fldCharType="separate"/>
            </w:r>
            <w:r w:rsidR="001A7E66">
              <w:rPr>
                <w:noProof/>
                <w:webHidden/>
              </w:rPr>
              <w:t>35</w:t>
            </w:r>
            <w:r w:rsidR="001A7E66">
              <w:rPr>
                <w:noProof/>
                <w:webHidden/>
              </w:rPr>
              <w:fldChar w:fldCharType="end"/>
            </w:r>
          </w:hyperlink>
        </w:p>
        <w:p w14:paraId="0FB22F61" w14:textId="3D1C0887"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2" w:history="1">
            <w:r w:rsidR="001A7E66" w:rsidRPr="00C172DB">
              <w:rPr>
                <w:rStyle w:val="Hyperlink"/>
                <w:noProof/>
              </w:rPr>
              <w:t>3.8.3</w:t>
            </w:r>
            <w:r w:rsidR="001A7E66">
              <w:rPr>
                <w:rFonts w:asciiTheme="minorHAnsi" w:eastAsiaTheme="minorEastAsia" w:hAnsiTheme="minorHAnsi" w:cstheme="minorBidi"/>
                <w:noProof/>
                <w:sz w:val="22"/>
                <w:szCs w:val="22"/>
                <w:lang w:eastAsia="en-US"/>
              </w:rPr>
              <w:tab/>
            </w:r>
            <w:r w:rsidR="001A7E66" w:rsidRPr="00C172DB">
              <w:rPr>
                <w:rStyle w:val="Hyperlink"/>
                <w:noProof/>
              </w:rPr>
              <w:t>Scope</w:t>
            </w:r>
            <w:r w:rsidR="001A7E66">
              <w:rPr>
                <w:noProof/>
                <w:webHidden/>
              </w:rPr>
              <w:tab/>
            </w:r>
            <w:r w:rsidR="001A7E66">
              <w:rPr>
                <w:noProof/>
                <w:webHidden/>
              </w:rPr>
              <w:fldChar w:fldCharType="begin"/>
            </w:r>
            <w:r w:rsidR="001A7E66">
              <w:rPr>
                <w:noProof/>
                <w:webHidden/>
              </w:rPr>
              <w:instrText xml:space="preserve"> PAGEREF _Toc197866432 \h </w:instrText>
            </w:r>
            <w:r w:rsidR="001A7E66">
              <w:rPr>
                <w:noProof/>
                <w:webHidden/>
              </w:rPr>
            </w:r>
            <w:r w:rsidR="001A7E66">
              <w:rPr>
                <w:noProof/>
                <w:webHidden/>
              </w:rPr>
              <w:fldChar w:fldCharType="separate"/>
            </w:r>
            <w:r w:rsidR="001A7E66">
              <w:rPr>
                <w:noProof/>
                <w:webHidden/>
              </w:rPr>
              <w:t>36</w:t>
            </w:r>
            <w:r w:rsidR="001A7E66">
              <w:rPr>
                <w:noProof/>
                <w:webHidden/>
              </w:rPr>
              <w:fldChar w:fldCharType="end"/>
            </w:r>
          </w:hyperlink>
        </w:p>
        <w:p w14:paraId="41D04945" w14:textId="228F90E8"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3" w:history="1">
            <w:r w:rsidR="001A7E66" w:rsidRPr="00C172DB">
              <w:rPr>
                <w:rStyle w:val="Hyperlink"/>
                <w:noProof/>
              </w:rPr>
              <w:t>3.8.4</w:t>
            </w:r>
            <w:r w:rsidR="001A7E66">
              <w:rPr>
                <w:rFonts w:asciiTheme="minorHAnsi" w:eastAsiaTheme="minorEastAsia" w:hAnsiTheme="minorHAnsi" w:cstheme="minorBidi"/>
                <w:noProof/>
                <w:sz w:val="22"/>
                <w:szCs w:val="22"/>
                <w:lang w:eastAsia="en-US"/>
              </w:rPr>
              <w:tab/>
            </w:r>
            <w:r w:rsidR="001A7E66" w:rsidRPr="00C172DB">
              <w:rPr>
                <w:rStyle w:val="Hyperlink"/>
                <w:noProof/>
              </w:rPr>
              <w:t>Risks</w:t>
            </w:r>
            <w:r w:rsidR="001A7E66">
              <w:rPr>
                <w:noProof/>
                <w:webHidden/>
              </w:rPr>
              <w:tab/>
            </w:r>
            <w:r w:rsidR="001A7E66">
              <w:rPr>
                <w:noProof/>
                <w:webHidden/>
              </w:rPr>
              <w:fldChar w:fldCharType="begin"/>
            </w:r>
            <w:r w:rsidR="001A7E66">
              <w:rPr>
                <w:noProof/>
                <w:webHidden/>
              </w:rPr>
              <w:instrText xml:space="preserve"> PAGEREF _Toc197866433 \h </w:instrText>
            </w:r>
            <w:r w:rsidR="001A7E66">
              <w:rPr>
                <w:noProof/>
                <w:webHidden/>
              </w:rPr>
            </w:r>
            <w:r w:rsidR="001A7E66">
              <w:rPr>
                <w:noProof/>
                <w:webHidden/>
              </w:rPr>
              <w:fldChar w:fldCharType="separate"/>
            </w:r>
            <w:r w:rsidR="001A7E66">
              <w:rPr>
                <w:noProof/>
                <w:webHidden/>
              </w:rPr>
              <w:t>36</w:t>
            </w:r>
            <w:r w:rsidR="001A7E66">
              <w:rPr>
                <w:noProof/>
                <w:webHidden/>
              </w:rPr>
              <w:fldChar w:fldCharType="end"/>
            </w:r>
          </w:hyperlink>
        </w:p>
        <w:p w14:paraId="6E97BC46" w14:textId="13C11150"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4" w:history="1">
            <w:r w:rsidR="001A7E66" w:rsidRPr="00C172DB">
              <w:rPr>
                <w:rStyle w:val="Hyperlink"/>
                <w:noProof/>
              </w:rPr>
              <w:t>3.8.5</w:t>
            </w:r>
            <w:r w:rsidR="001A7E66">
              <w:rPr>
                <w:rFonts w:asciiTheme="minorHAnsi" w:eastAsiaTheme="minorEastAsia" w:hAnsiTheme="minorHAnsi" w:cstheme="minorBidi"/>
                <w:noProof/>
                <w:sz w:val="22"/>
                <w:szCs w:val="22"/>
                <w:lang w:eastAsia="en-US"/>
              </w:rPr>
              <w:tab/>
            </w:r>
            <w:r w:rsidR="001A7E66" w:rsidRPr="00C172DB">
              <w:rPr>
                <w:rStyle w:val="Hyperlink"/>
                <w:noProof/>
              </w:rPr>
              <w:t>Schedule and Milestones</w:t>
            </w:r>
            <w:r w:rsidR="001A7E66">
              <w:rPr>
                <w:noProof/>
                <w:webHidden/>
              </w:rPr>
              <w:tab/>
            </w:r>
            <w:r w:rsidR="001A7E66">
              <w:rPr>
                <w:noProof/>
                <w:webHidden/>
              </w:rPr>
              <w:fldChar w:fldCharType="begin"/>
            </w:r>
            <w:r w:rsidR="001A7E66">
              <w:rPr>
                <w:noProof/>
                <w:webHidden/>
              </w:rPr>
              <w:instrText xml:space="preserve"> PAGEREF _Toc197866434 \h </w:instrText>
            </w:r>
            <w:r w:rsidR="001A7E66">
              <w:rPr>
                <w:noProof/>
                <w:webHidden/>
              </w:rPr>
            </w:r>
            <w:r w:rsidR="001A7E66">
              <w:rPr>
                <w:noProof/>
                <w:webHidden/>
              </w:rPr>
              <w:fldChar w:fldCharType="separate"/>
            </w:r>
            <w:r w:rsidR="001A7E66">
              <w:rPr>
                <w:noProof/>
                <w:webHidden/>
              </w:rPr>
              <w:t>37</w:t>
            </w:r>
            <w:r w:rsidR="001A7E66">
              <w:rPr>
                <w:noProof/>
                <w:webHidden/>
              </w:rPr>
              <w:fldChar w:fldCharType="end"/>
            </w:r>
          </w:hyperlink>
        </w:p>
        <w:p w14:paraId="4E1EABF6" w14:textId="468608C1"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5" w:history="1">
            <w:r w:rsidR="001A7E66" w:rsidRPr="00C172DB">
              <w:rPr>
                <w:rStyle w:val="Hyperlink"/>
                <w:noProof/>
              </w:rPr>
              <w:t>3.8.6</w:t>
            </w:r>
            <w:r w:rsidR="001A7E66">
              <w:rPr>
                <w:rFonts w:asciiTheme="minorHAnsi" w:eastAsiaTheme="minorEastAsia" w:hAnsiTheme="minorHAnsi" w:cstheme="minorBidi"/>
                <w:noProof/>
                <w:sz w:val="22"/>
                <w:szCs w:val="22"/>
                <w:lang w:eastAsia="en-US"/>
              </w:rPr>
              <w:tab/>
            </w:r>
            <w:r w:rsidR="001A7E66" w:rsidRPr="00C172DB">
              <w:rPr>
                <w:rStyle w:val="Hyperlink"/>
                <w:noProof/>
              </w:rPr>
              <w:t>Ethical and Social Considerations</w:t>
            </w:r>
            <w:r w:rsidR="001A7E66">
              <w:rPr>
                <w:noProof/>
                <w:webHidden/>
              </w:rPr>
              <w:tab/>
            </w:r>
            <w:r w:rsidR="001A7E66">
              <w:rPr>
                <w:noProof/>
                <w:webHidden/>
              </w:rPr>
              <w:fldChar w:fldCharType="begin"/>
            </w:r>
            <w:r w:rsidR="001A7E66">
              <w:rPr>
                <w:noProof/>
                <w:webHidden/>
              </w:rPr>
              <w:instrText xml:space="preserve"> PAGEREF _Toc197866435 \h </w:instrText>
            </w:r>
            <w:r w:rsidR="001A7E66">
              <w:rPr>
                <w:noProof/>
                <w:webHidden/>
              </w:rPr>
            </w:r>
            <w:r w:rsidR="001A7E66">
              <w:rPr>
                <w:noProof/>
                <w:webHidden/>
              </w:rPr>
              <w:fldChar w:fldCharType="separate"/>
            </w:r>
            <w:r w:rsidR="001A7E66">
              <w:rPr>
                <w:noProof/>
                <w:webHidden/>
              </w:rPr>
              <w:t>37</w:t>
            </w:r>
            <w:r w:rsidR="001A7E66">
              <w:rPr>
                <w:noProof/>
                <w:webHidden/>
              </w:rPr>
              <w:fldChar w:fldCharType="end"/>
            </w:r>
          </w:hyperlink>
        </w:p>
        <w:p w14:paraId="09B7D0D1" w14:textId="1694B882"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6" w:history="1">
            <w:r w:rsidR="001A7E66" w:rsidRPr="00C172DB">
              <w:rPr>
                <w:rStyle w:val="Hyperlink"/>
                <w:noProof/>
              </w:rPr>
              <w:t>3.8.7</w:t>
            </w:r>
            <w:r w:rsidR="001A7E66">
              <w:rPr>
                <w:rFonts w:asciiTheme="minorHAnsi" w:eastAsiaTheme="minorEastAsia" w:hAnsiTheme="minorHAnsi" w:cstheme="minorBidi"/>
                <w:noProof/>
                <w:sz w:val="22"/>
                <w:szCs w:val="22"/>
                <w:lang w:eastAsia="en-US"/>
              </w:rPr>
              <w:tab/>
            </w:r>
            <w:r w:rsidR="001A7E66" w:rsidRPr="00C172DB">
              <w:rPr>
                <w:rStyle w:val="Hyperlink"/>
                <w:noProof/>
              </w:rPr>
              <w:t>Environmental and Sustainability Considerations</w:t>
            </w:r>
            <w:r w:rsidR="001A7E66">
              <w:rPr>
                <w:noProof/>
                <w:webHidden/>
              </w:rPr>
              <w:tab/>
            </w:r>
            <w:r w:rsidR="001A7E66">
              <w:rPr>
                <w:noProof/>
                <w:webHidden/>
              </w:rPr>
              <w:fldChar w:fldCharType="begin"/>
            </w:r>
            <w:r w:rsidR="001A7E66">
              <w:rPr>
                <w:noProof/>
                <w:webHidden/>
              </w:rPr>
              <w:instrText xml:space="preserve"> PAGEREF _Toc197866436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6BD28A3C" w14:textId="79059601" w:rsidR="001A7E66" w:rsidRDefault="004950EF">
          <w:pPr>
            <w:pStyle w:val="TOC3"/>
            <w:tabs>
              <w:tab w:val="left" w:pos="1200"/>
              <w:tab w:val="right" w:pos="9017"/>
            </w:tabs>
            <w:rPr>
              <w:rFonts w:asciiTheme="minorHAnsi" w:eastAsiaTheme="minorEastAsia" w:hAnsiTheme="minorHAnsi" w:cstheme="minorBidi"/>
              <w:noProof/>
              <w:sz w:val="22"/>
              <w:szCs w:val="22"/>
              <w:lang w:eastAsia="en-US"/>
            </w:rPr>
          </w:pPr>
          <w:hyperlink w:anchor="_Toc197866437" w:history="1">
            <w:r w:rsidR="001A7E66" w:rsidRPr="00C172DB">
              <w:rPr>
                <w:rStyle w:val="Hyperlink"/>
                <w:noProof/>
              </w:rPr>
              <w:t>3.8.8</w:t>
            </w:r>
            <w:r w:rsidR="001A7E66">
              <w:rPr>
                <w:rFonts w:asciiTheme="minorHAnsi" w:eastAsiaTheme="minorEastAsia" w:hAnsiTheme="minorHAnsi" w:cstheme="minorBidi"/>
                <w:noProof/>
                <w:sz w:val="22"/>
                <w:szCs w:val="22"/>
                <w:lang w:eastAsia="en-US"/>
              </w:rPr>
              <w:tab/>
            </w:r>
            <w:r w:rsidR="001A7E66" w:rsidRPr="00C172DB">
              <w:rPr>
                <w:rStyle w:val="Hyperlink"/>
                <w:noProof/>
              </w:rPr>
              <w:t>Relevant Standards</w:t>
            </w:r>
            <w:r w:rsidR="001A7E66">
              <w:rPr>
                <w:noProof/>
                <w:webHidden/>
              </w:rPr>
              <w:tab/>
            </w:r>
            <w:r w:rsidR="001A7E66">
              <w:rPr>
                <w:noProof/>
                <w:webHidden/>
              </w:rPr>
              <w:fldChar w:fldCharType="begin"/>
            </w:r>
            <w:r w:rsidR="001A7E66">
              <w:rPr>
                <w:noProof/>
                <w:webHidden/>
              </w:rPr>
              <w:instrText xml:space="preserve"> PAGEREF _Toc197866437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070E155D" w14:textId="4D17E26A"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38" w:history="1">
            <w:r w:rsidR="001A7E66" w:rsidRPr="00C172DB">
              <w:rPr>
                <w:rStyle w:val="Hyperlink"/>
                <w:noProof/>
              </w:rPr>
              <w:t>3.9</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_Toc197866438 \h </w:instrText>
            </w:r>
            <w:r w:rsidR="001A7E66">
              <w:rPr>
                <w:noProof/>
                <w:webHidden/>
              </w:rPr>
            </w:r>
            <w:r w:rsidR="001A7E66">
              <w:rPr>
                <w:noProof/>
                <w:webHidden/>
              </w:rPr>
              <w:fldChar w:fldCharType="separate"/>
            </w:r>
            <w:r w:rsidR="001A7E66">
              <w:rPr>
                <w:noProof/>
                <w:webHidden/>
              </w:rPr>
              <w:t>38</w:t>
            </w:r>
            <w:r w:rsidR="001A7E66">
              <w:rPr>
                <w:noProof/>
                <w:webHidden/>
              </w:rPr>
              <w:fldChar w:fldCharType="end"/>
            </w:r>
          </w:hyperlink>
        </w:p>
        <w:p w14:paraId="4256441C" w14:textId="2DB16DF9" w:rsidR="001A7E66" w:rsidRDefault="004950EF">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39" w:history="1">
            <w:r w:rsidR="001A7E66" w:rsidRPr="00C172DB">
              <w:rPr>
                <w:rStyle w:val="Hyperlink"/>
                <w:noProof/>
              </w:rPr>
              <w:t>CHAPTER 4</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Implementation/Simulation and Testing</w:t>
            </w:r>
            <w:r w:rsidR="001A7E66">
              <w:rPr>
                <w:noProof/>
                <w:webHidden/>
              </w:rPr>
              <w:tab/>
            </w:r>
            <w:r w:rsidR="001A7E66">
              <w:rPr>
                <w:noProof/>
                <w:webHidden/>
              </w:rPr>
              <w:fldChar w:fldCharType="begin"/>
            </w:r>
            <w:r w:rsidR="001A7E66">
              <w:rPr>
                <w:noProof/>
                <w:webHidden/>
              </w:rPr>
              <w:instrText xml:space="preserve"> PAGEREF _Toc197866439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027FD046" w14:textId="78507BE1"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0" w:history="1">
            <w:r w:rsidR="001A7E66" w:rsidRPr="00C172DB">
              <w:rPr>
                <w:rStyle w:val="Hyperlink"/>
                <w:noProof/>
              </w:rPr>
              <w:t>4.1</w:t>
            </w:r>
            <w:r w:rsidR="001A7E66">
              <w:rPr>
                <w:rFonts w:asciiTheme="minorHAnsi" w:eastAsiaTheme="minorEastAsia" w:hAnsiTheme="minorHAnsi" w:cstheme="minorBidi"/>
                <w:noProof/>
                <w:sz w:val="22"/>
                <w:szCs w:val="22"/>
                <w:lang w:eastAsia="en-US"/>
              </w:rPr>
              <w:tab/>
            </w:r>
            <w:r w:rsidR="001A7E66" w:rsidRPr="00C172DB">
              <w:rPr>
                <w:rStyle w:val="Hyperlink"/>
                <w:noProof/>
              </w:rPr>
              <w:t>Introduction</w:t>
            </w:r>
            <w:r w:rsidR="001A7E66">
              <w:rPr>
                <w:noProof/>
                <w:webHidden/>
              </w:rPr>
              <w:tab/>
            </w:r>
            <w:r w:rsidR="001A7E66">
              <w:rPr>
                <w:noProof/>
                <w:webHidden/>
              </w:rPr>
              <w:fldChar w:fldCharType="begin"/>
            </w:r>
            <w:r w:rsidR="001A7E66">
              <w:rPr>
                <w:noProof/>
                <w:webHidden/>
              </w:rPr>
              <w:instrText xml:space="preserve"> PAGEREF _Toc197866440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7C65C8B2" w14:textId="4E7CB0AF"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1" w:history="1">
            <w:r w:rsidR="001A7E66" w:rsidRPr="00C172DB">
              <w:rPr>
                <w:rStyle w:val="Hyperlink"/>
                <w:noProof/>
              </w:rPr>
              <w:t>4.2</w:t>
            </w:r>
            <w:r w:rsidR="001A7E66">
              <w:rPr>
                <w:rFonts w:asciiTheme="minorHAnsi" w:eastAsiaTheme="minorEastAsia" w:hAnsiTheme="minorHAnsi" w:cstheme="minorBidi"/>
                <w:noProof/>
                <w:sz w:val="22"/>
                <w:szCs w:val="22"/>
                <w:lang w:eastAsia="en-US"/>
              </w:rPr>
              <w:tab/>
            </w:r>
            <w:r w:rsidR="001A7E66" w:rsidRPr="00C172DB">
              <w:rPr>
                <w:rStyle w:val="Hyperlink"/>
                <w:noProof/>
              </w:rPr>
              <w:t>Implementation Tools</w:t>
            </w:r>
            <w:r w:rsidR="001A7E66">
              <w:rPr>
                <w:noProof/>
                <w:webHidden/>
              </w:rPr>
              <w:tab/>
            </w:r>
            <w:r w:rsidR="001A7E66">
              <w:rPr>
                <w:noProof/>
                <w:webHidden/>
              </w:rPr>
              <w:fldChar w:fldCharType="begin"/>
            </w:r>
            <w:r w:rsidR="001A7E66">
              <w:rPr>
                <w:noProof/>
                <w:webHidden/>
              </w:rPr>
              <w:instrText xml:space="preserve"> PAGEREF _Toc197866441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67D14881" w14:textId="378624ED"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2" w:history="1">
            <w:r w:rsidR="001A7E66" w:rsidRPr="00C172DB">
              <w:rPr>
                <w:rStyle w:val="Hyperlink"/>
                <w:noProof/>
              </w:rPr>
              <w:t>4.3</w:t>
            </w:r>
            <w:r w:rsidR="001A7E66">
              <w:rPr>
                <w:rFonts w:asciiTheme="minorHAnsi" w:eastAsiaTheme="minorEastAsia" w:hAnsiTheme="minorHAnsi" w:cstheme="minorBidi"/>
                <w:noProof/>
                <w:sz w:val="22"/>
                <w:szCs w:val="22"/>
                <w:lang w:eastAsia="en-US"/>
              </w:rPr>
              <w:tab/>
            </w:r>
            <w:r w:rsidR="001A7E66" w:rsidRPr="00C172DB">
              <w:rPr>
                <w:rStyle w:val="Hyperlink"/>
                <w:noProof/>
              </w:rPr>
              <w:t>Implementation Summary</w:t>
            </w:r>
            <w:r w:rsidR="001A7E66">
              <w:rPr>
                <w:noProof/>
                <w:webHidden/>
              </w:rPr>
              <w:tab/>
            </w:r>
            <w:r w:rsidR="001A7E66">
              <w:rPr>
                <w:noProof/>
                <w:webHidden/>
              </w:rPr>
              <w:fldChar w:fldCharType="begin"/>
            </w:r>
            <w:r w:rsidR="001A7E66">
              <w:rPr>
                <w:noProof/>
                <w:webHidden/>
              </w:rPr>
              <w:instrText xml:space="preserve"> PAGEREF _Toc197866442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62D766BC" w14:textId="0B3F6107" w:rsidR="001A7E66" w:rsidRDefault="004950EF">
          <w:pPr>
            <w:pStyle w:val="TOC2"/>
            <w:tabs>
              <w:tab w:val="right" w:pos="9017"/>
            </w:tabs>
            <w:rPr>
              <w:rFonts w:asciiTheme="minorHAnsi" w:eastAsiaTheme="minorEastAsia" w:hAnsiTheme="minorHAnsi" w:cstheme="minorBidi"/>
              <w:noProof/>
              <w:sz w:val="22"/>
              <w:szCs w:val="22"/>
              <w:lang w:eastAsia="en-US"/>
            </w:rPr>
          </w:pPr>
          <w:hyperlink w:anchor="_Toc197866443" w:history="1">
            <w:r w:rsidR="001A7E66" w:rsidRPr="00C172DB">
              <w:rPr>
                <w:rStyle w:val="Hyperlink"/>
                <w:noProof/>
              </w:rPr>
              <w:t>1.</w:t>
            </w:r>
            <w:r w:rsidR="001A7E66">
              <w:rPr>
                <w:noProof/>
                <w:webHidden/>
              </w:rPr>
              <w:tab/>
            </w:r>
            <w:r w:rsidR="001A7E66">
              <w:rPr>
                <w:noProof/>
                <w:webHidden/>
              </w:rPr>
              <w:fldChar w:fldCharType="begin"/>
            </w:r>
            <w:r w:rsidR="001A7E66">
              <w:rPr>
                <w:noProof/>
                <w:webHidden/>
              </w:rPr>
              <w:instrText xml:space="preserve"> PAGEREF _Toc197866443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7C8D2D62" w14:textId="58F14080"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4" w:history="1">
            <w:r w:rsidR="001A7E66" w:rsidRPr="00C172DB">
              <w:rPr>
                <w:rStyle w:val="Hyperlink"/>
                <w:noProof/>
              </w:rPr>
              <w:t>4.4</w:t>
            </w:r>
            <w:r w:rsidR="001A7E66">
              <w:rPr>
                <w:rFonts w:asciiTheme="minorHAnsi" w:eastAsiaTheme="minorEastAsia" w:hAnsiTheme="minorHAnsi" w:cstheme="minorBidi"/>
                <w:noProof/>
                <w:sz w:val="22"/>
                <w:szCs w:val="22"/>
                <w:lang w:eastAsia="en-US"/>
              </w:rPr>
              <w:tab/>
            </w:r>
            <w:r w:rsidR="001A7E66" w:rsidRPr="00C172DB">
              <w:rPr>
                <w:rStyle w:val="Hyperlink"/>
                <w:noProof/>
              </w:rPr>
              <w:t>Test Cases and Acceptance Criteria</w:t>
            </w:r>
            <w:r w:rsidR="001A7E66">
              <w:rPr>
                <w:noProof/>
                <w:webHidden/>
              </w:rPr>
              <w:tab/>
            </w:r>
            <w:r w:rsidR="001A7E66">
              <w:rPr>
                <w:noProof/>
                <w:webHidden/>
              </w:rPr>
              <w:fldChar w:fldCharType="begin"/>
            </w:r>
            <w:r w:rsidR="001A7E66">
              <w:rPr>
                <w:noProof/>
                <w:webHidden/>
              </w:rPr>
              <w:instrText xml:space="preserve"> PAGEREF _Toc197866444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4F1308CE" w14:textId="2F6A3BD7"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5" w:history="1">
            <w:r w:rsidR="001A7E66" w:rsidRPr="00C172DB">
              <w:rPr>
                <w:rStyle w:val="Hyperlink"/>
                <w:noProof/>
              </w:rPr>
              <w:t>4.5</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_Toc197866445 \h </w:instrText>
            </w:r>
            <w:r w:rsidR="001A7E66">
              <w:rPr>
                <w:noProof/>
                <w:webHidden/>
              </w:rPr>
            </w:r>
            <w:r w:rsidR="001A7E66">
              <w:rPr>
                <w:noProof/>
                <w:webHidden/>
              </w:rPr>
              <w:fldChar w:fldCharType="separate"/>
            </w:r>
            <w:r w:rsidR="001A7E66">
              <w:rPr>
                <w:noProof/>
                <w:webHidden/>
              </w:rPr>
              <w:t>40</w:t>
            </w:r>
            <w:r w:rsidR="001A7E66">
              <w:rPr>
                <w:noProof/>
                <w:webHidden/>
              </w:rPr>
              <w:fldChar w:fldCharType="end"/>
            </w:r>
          </w:hyperlink>
        </w:p>
        <w:p w14:paraId="28459896" w14:textId="2C3FD619" w:rsidR="001A7E66" w:rsidRDefault="004950EF">
          <w:pPr>
            <w:pStyle w:val="TOC1"/>
            <w:tabs>
              <w:tab w:val="left" w:pos="1680"/>
              <w:tab w:val="right" w:pos="9017"/>
            </w:tabs>
            <w:rPr>
              <w:rFonts w:asciiTheme="minorHAnsi" w:eastAsiaTheme="minorEastAsia" w:hAnsiTheme="minorHAnsi" w:cstheme="minorBidi"/>
              <w:b w:val="0"/>
              <w:bCs w:val="0"/>
              <w:caps w:val="0"/>
              <w:noProof/>
              <w:sz w:val="22"/>
              <w:szCs w:val="22"/>
              <w:lang w:eastAsia="en-US"/>
            </w:rPr>
          </w:pPr>
          <w:hyperlink w:anchor="_Toc197866446" w:history="1">
            <w:r w:rsidR="001A7E66" w:rsidRPr="00C172DB">
              <w:rPr>
                <w:rStyle w:val="Hyperlink"/>
                <w:noProof/>
              </w:rPr>
              <w:t>CHAPTER 5</w:t>
            </w:r>
            <w:r w:rsidR="001A7E66">
              <w:rPr>
                <w:rFonts w:asciiTheme="minorHAnsi" w:eastAsiaTheme="minorEastAsia" w:hAnsiTheme="minorHAnsi" w:cstheme="minorBidi"/>
                <w:b w:val="0"/>
                <w:bCs w:val="0"/>
                <w:caps w:val="0"/>
                <w:noProof/>
                <w:sz w:val="22"/>
                <w:szCs w:val="22"/>
                <w:lang w:eastAsia="en-US"/>
              </w:rPr>
              <w:tab/>
            </w:r>
            <w:r w:rsidR="001A7E66" w:rsidRPr="00C172DB">
              <w:rPr>
                <w:rStyle w:val="Hyperlink"/>
                <w:noProof/>
              </w:rPr>
              <w:t>Conclusion and Future Work</w:t>
            </w:r>
            <w:r w:rsidR="001A7E66">
              <w:rPr>
                <w:noProof/>
                <w:webHidden/>
              </w:rPr>
              <w:tab/>
            </w:r>
            <w:r w:rsidR="001A7E66">
              <w:rPr>
                <w:noProof/>
                <w:webHidden/>
              </w:rPr>
              <w:fldChar w:fldCharType="begin"/>
            </w:r>
            <w:r w:rsidR="001A7E66">
              <w:rPr>
                <w:noProof/>
                <w:webHidden/>
              </w:rPr>
              <w:instrText xml:space="preserve"> PAGEREF _Toc197866446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10FB6C7D" w14:textId="77FE9B5B"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7" w:history="1">
            <w:r w:rsidR="001A7E66" w:rsidRPr="00C172DB">
              <w:rPr>
                <w:rStyle w:val="Hyperlink"/>
                <w:noProof/>
              </w:rPr>
              <w:t>5.1</w:t>
            </w:r>
            <w:r w:rsidR="001A7E66">
              <w:rPr>
                <w:rFonts w:asciiTheme="minorHAnsi" w:eastAsiaTheme="minorEastAsia" w:hAnsiTheme="minorHAnsi" w:cstheme="minorBidi"/>
                <w:noProof/>
                <w:sz w:val="22"/>
                <w:szCs w:val="22"/>
                <w:lang w:eastAsia="en-US"/>
              </w:rPr>
              <w:tab/>
            </w:r>
            <w:r w:rsidR="001A7E66" w:rsidRPr="00C172DB">
              <w:rPr>
                <w:rStyle w:val="Hyperlink"/>
                <w:noProof/>
              </w:rPr>
              <w:t>Conclusion</w:t>
            </w:r>
            <w:r w:rsidR="001A7E66">
              <w:rPr>
                <w:noProof/>
                <w:webHidden/>
              </w:rPr>
              <w:tab/>
            </w:r>
            <w:r w:rsidR="001A7E66">
              <w:rPr>
                <w:noProof/>
                <w:webHidden/>
              </w:rPr>
              <w:fldChar w:fldCharType="begin"/>
            </w:r>
            <w:r w:rsidR="001A7E66">
              <w:rPr>
                <w:noProof/>
                <w:webHidden/>
              </w:rPr>
              <w:instrText xml:space="preserve"> PAGEREF _Toc197866447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187DC184" w14:textId="5F04F29E" w:rsidR="001A7E66" w:rsidRDefault="004950EF">
          <w:pPr>
            <w:pStyle w:val="TOC2"/>
            <w:tabs>
              <w:tab w:val="left" w:pos="960"/>
              <w:tab w:val="right" w:pos="9017"/>
            </w:tabs>
            <w:rPr>
              <w:rFonts w:asciiTheme="minorHAnsi" w:eastAsiaTheme="minorEastAsia" w:hAnsiTheme="minorHAnsi" w:cstheme="minorBidi"/>
              <w:noProof/>
              <w:sz w:val="22"/>
              <w:szCs w:val="22"/>
              <w:lang w:eastAsia="en-US"/>
            </w:rPr>
          </w:pPr>
          <w:hyperlink w:anchor="_Toc197866448" w:history="1">
            <w:r w:rsidR="001A7E66" w:rsidRPr="00C172DB">
              <w:rPr>
                <w:rStyle w:val="Hyperlink"/>
                <w:noProof/>
              </w:rPr>
              <w:t>5.2</w:t>
            </w:r>
            <w:r w:rsidR="001A7E66">
              <w:rPr>
                <w:rFonts w:asciiTheme="minorHAnsi" w:eastAsiaTheme="minorEastAsia" w:hAnsiTheme="minorHAnsi" w:cstheme="minorBidi"/>
                <w:noProof/>
                <w:sz w:val="22"/>
                <w:szCs w:val="22"/>
                <w:lang w:eastAsia="en-US"/>
              </w:rPr>
              <w:tab/>
            </w:r>
            <w:r w:rsidR="001A7E66" w:rsidRPr="00C172DB">
              <w:rPr>
                <w:rStyle w:val="Hyperlink"/>
                <w:noProof/>
              </w:rPr>
              <w:t>Future Work</w:t>
            </w:r>
            <w:r w:rsidR="001A7E66">
              <w:rPr>
                <w:noProof/>
                <w:webHidden/>
              </w:rPr>
              <w:tab/>
            </w:r>
            <w:r w:rsidR="001A7E66">
              <w:rPr>
                <w:noProof/>
                <w:webHidden/>
              </w:rPr>
              <w:fldChar w:fldCharType="begin"/>
            </w:r>
            <w:r w:rsidR="001A7E66">
              <w:rPr>
                <w:noProof/>
                <w:webHidden/>
              </w:rPr>
              <w:instrText xml:space="preserve"> PAGEREF _Toc197866448 \h </w:instrText>
            </w:r>
            <w:r w:rsidR="001A7E66">
              <w:rPr>
                <w:noProof/>
                <w:webHidden/>
              </w:rPr>
            </w:r>
            <w:r w:rsidR="001A7E66">
              <w:rPr>
                <w:noProof/>
                <w:webHidden/>
              </w:rPr>
              <w:fldChar w:fldCharType="separate"/>
            </w:r>
            <w:r w:rsidR="001A7E66">
              <w:rPr>
                <w:noProof/>
                <w:webHidden/>
              </w:rPr>
              <w:t>41</w:t>
            </w:r>
            <w:r w:rsidR="001A7E66">
              <w:rPr>
                <w:noProof/>
                <w:webHidden/>
              </w:rPr>
              <w:fldChar w:fldCharType="end"/>
            </w:r>
          </w:hyperlink>
        </w:p>
        <w:p w14:paraId="0984ED89" w14:textId="1923D16A" w:rsidR="00A76750" w:rsidRDefault="0096384C">
          <w:pPr>
            <w:tabs>
              <w:tab w:val="right" w:pos="9000"/>
            </w:tabs>
            <w:jc w:val="both"/>
          </w:pPr>
          <w:r>
            <w:fldChar w:fldCharType="end"/>
          </w:r>
        </w:p>
      </w:sdtContent>
    </w:sdt>
    <w:p w14:paraId="4B995525" w14:textId="77777777" w:rsidR="00A76750" w:rsidRDefault="0096384C">
      <w:pPr>
        <w:rPr>
          <w:b/>
          <w:smallCaps/>
          <w:sz w:val="28"/>
          <w:szCs w:val="28"/>
        </w:rPr>
      </w:pPr>
      <w:r>
        <w:br w:type="page"/>
      </w:r>
    </w:p>
    <w:p w14:paraId="54644501" w14:textId="77777777" w:rsidR="00A76750" w:rsidRDefault="0096384C">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FIGURES</w:t>
      </w:r>
    </w:p>
    <w:p w14:paraId="60C3E2B8" w14:textId="6E8C3D1B" w:rsidR="006161B3" w:rsidRDefault="00AB1A2E">
      <w:pPr>
        <w:pStyle w:val="TableofFigures"/>
        <w:tabs>
          <w:tab w:val="right" w:pos="9017"/>
        </w:tabs>
        <w:rPr>
          <w:rFonts w:asciiTheme="minorHAnsi" w:eastAsiaTheme="minorEastAsia" w:hAnsiTheme="minorHAnsi" w:cstheme="minorBidi"/>
          <w:noProof/>
          <w:sz w:val="22"/>
          <w:szCs w:val="22"/>
          <w:lang w:eastAsia="en-US"/>
        </w:rPr>
      </w:pPr>
      <w:r>
        <w:rPr>
          <w:b/>
        </w:rPr>
        <w:fldChar w:fldCharType="begin"/>
      </w:r>
      <w:r>
        <w:rPr>
          <w:b/>
        </w:rPr>
        <w:instrText xml:space="preserve"> TOC \h \z \c "Figure" </w:instrText>
      </w:r>
      <w:r>
        <w:rPr>
          <w:b/>
        </w:rPr>
        <w:fldChar w:fldCharType="separate"/>
      </w:r>
      <w:hyperlink w:anchor="_Toc19804535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1 Shows The Oyster Card</w:t>
        </w:r>
        <w:r w:rsidR="006161B3">
          <w:rPr>
            <w:noProof/>
            <w:webHidden/>
          </w:rPr>
          <w:tab/>
        </w:r>
        <w:r w:rsidR="006161B3">
          <w:rPr>
            <w:noProof/>
            <w:webHidden/>
          </w:rPr>
          <w:fldChar w:fldCharType="begin"/>
        </w:r>
        <w:r w:rsidR="006161B3">
          <w:rPr>
            <w:noProof/>
            <w:webHidden/>
          </w:rPr>
          <w:instrText xml:space="preserve"> PAGEREF _Toc198045351 \h </w:instrText>
        </w:r>
        <w:r w:rsidR="006161B3">
          <w:rPr>
            <w:noProof/>
            <w:webHidden/>
          </w:rPr>
        </w:r>
        <w:r w:rsidR="006161B3">
          <w:rPr>
            <w:noProof/>
            <w:webHidden/>
          </w:rPr>
          <w:fldChar w:fldCharType="separate"/>
        </w:r>
        <w:r w:rsidR="006161B3">
          <w:rPr>
            <w:noProof/>
            <w:webHidden/>
          </w:rPr>
          <w:t>6</w:t>
        </w:r>
        <w:r w:rsidR="006161B3">
          <w:rPr>
            <w:noProof/>
            <w:webHidden/>
          </w:rPr>
          <w:fldChar w:fldCharType="end"/>
        </w:r>
      </w:hyperlink>
    </w:p>
    <w:p w14:paraId="55DDA3D4" w14:textId="2713FBC2"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5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2 Show Availability Android App on Play Store</w:t>
        </w:r>
        <w:r w:rsidR="006161B3">
          <w:rPr>
            <w:noProof/>
            <w:webHidden/>
          </w:rPr>
          <w:tab/>
        </w:r>
        <w:r w:rsidR="006161B3">
          <w:rPr>
            <w:noProof/>
            <w:webHidden/>
          </w:rPr>
          <w:fldChar w:fldCharType="begin"/>
        </w:r>
        <w:r w:rsidR="006161B3">
          <w:rPr>
            <w:noProof/>
            <w:webHidden/>
          </w:rPr>
          <w:instrText xml:space="preserve"> PAGEREF _Toc198045352 \h </w:instrText>
        </w:r>
        <w:r w:rsidR="006161B3">
          <w:rPr>
            <w:noProof/>
            <w:webHidden/>
          </w:rPr>
        </w:r>
        <w:r w:rsidR="006161B3">
          <w:rPr>
            <w:noProof/>
            <w:webHidden/>
          </w:rPr>
          <w:fldChar w:fldCharType="separate"/>
        </w:r>
        <w:r w:rsidR="006161B3">
          <w:rPr>
            <w:noProof/>
            <w:webHidden/>
          </w:rPr>
          <w:t>6</w:t>
        </w:r>
        <w:r w:rsidR="006161B3">
          <w:rPr>
            <w:noProof/>
            <w:webHidden/>
          </w:rPr>
          <w:fldChar w:fldCharType="end"/>
        </w:r>
      </w:hyperlink>
    </w:p>
    <w:p w14:paraId="32E2E6F0" w14:textId="6CE3D899"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9" w:anchor="_Toc19804535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3 Shows Guidance  To Get Started</w:t>
        </w:r>
        <w:r w:rsidR="006161B3">
          <w:rPr>
            <w:noProof/>
            <w:webHidden/>
          </w:rPr>
          <w:tab/>
        </w:r>
        <w:r w:rsidR="006161B3">
          <w:rPr>
            <w:noProof/>
            <w:webHidden/>
          </w:rPr>
          <w:fldChar w:fldCharType="begin"/>
        </w:r>
        <w:r w:rsidR="006161B3">
          <w:rPr>
            <w:noProof/>
            <w:webHidden/>
          </w:rPr>
          <w:instrText xml:space="preserve"> PAGEREF _Toc198045353 \h </w:instrText>
        </w:r>
        <w:r w:rsidR="006161B3">
          <w:rPr>
            <w:noProof/>
            <w:webHidden/>
          </w:rPr>
        </w:r>
        <w:r w:rsidR="006161B3">
          <w:rPr>
            <w:noProof/>
            <w:webHidden/>
          </w:rPr>
          <w:fldChar w:fldCharType="separate"/>
        </w:r>
        <w:r w:rsidR="006161B3">
          <w:rPr>
            <w:noProof/>
            <w:webHidden/>
          </w:rPr>
          <w:t>7</w:t>
        </w:r>
        <w:r w:rsidR="006161B3">
          <w:rPr>
            <w:noProof/>
            <w:webHidden/>
          </w:rPr>
          <w:fldChar w:fldCharType="end"/>
        </w:r>
      </w:hyperlink>
    </w:p>
    <w:p w14:paraId="45C266BE" w14:textId="0C6E78BD"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54"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4 Shows Management UI</w:t>
        </w:r>
        <w:r w:rsidR="006161B3">
          <w:rPr>
            <w:noProof/>
            <w:webHidden/>
          </w:rPr>
          <w:tab/>
        </w:r>
        <w:r w:rsidR="006161B3">
          <w:rPr>
            <w:noProof/>
            <w:webHidden/>
          </w:rPr>
          <w:fldChar w:fldCharType="begin"/>
        </w:r>
        <w:r w:rsidR="006161B3">
          <w:rPr>
            <w:noProof/>
            <w:webHidden/>
          </w:rPr>
          <w:instrText xml:space="preserve"> PAGEREF _Toc198045354 \h </w:instrText>
        </w:r>
        <w:r w:rsidR="006161B3">
          <w:rPr>
            <w:noProof/>
            <w:webHidden/>
          </w:rPr>
        </w:r>
        <w:r w:rsidR="006161B3">
          <w:rPr>
            <w:noProof/>
            <w:webHidden/>
          </w:rPr>
          <w:fldChar w:fldCharType="separate"/>
        </w:r>
        <w:r w:rsidR="006161B3">
          <w:rPr>
            <w:noProof/>
            <w:webHidden/>
          </w:rPr>
          <w:t>8</w:t>
        </w:r>
        <w:r w:rsidR="006161B3">
          <w:rPr>
            <w:noProof/>
            <w:webHidden/>
          </w:rPr>
          <w:fldChar w:fldCharType="end"/>
        </w:r>
      </w:hyperlink>
    </w:p>
    <w:p w14:paraId="4DEC73E5" w14:textId="4E4D83CD"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55"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5 Shows Interactive Map For Passengers To Control And View Trips</w:t>
        </w:r>
        <w:r w:rsidR="006161B3">
          <w:rPr>
            <w:noProof/>
            <w:webHidden/>
          </w:rPr>
          <w:tab/>
        </w:r>
        <w:r w:rsidR="006161B3">
          <w:rPr>
            <w:noProof/>
            <w:webHidden/>
          </w:rPr>
          <w:fldChar w:fldCharType="begin"/>
        </w:r>
        <w:r w:rsidR="006161B3">
          <w:rPr>
            <w:noProof/>
            <w:webHidden/>
          </w:rPr>
          <w:instrText xml:space="preserve"> PAGEREF _Toc198045355 \h </w:instrText>
        </w:r>
        <w:r w:rsidR="006161B3">
          <w:rPr>
            <w:noProof/>
            <w:webHidden/>
          </w:rPr>
        </w:r>
        <w:r w:rsidR="006161B3">
          <w:rPr>
            <w:noProof/>
            <w:webHidden/>
          </w:rPr>
          <w:fldChar w:fldCharType="separate"/>
        </w:r>
        <w:r w:rsidR="006161B3">
          <w:rPr>
            <w:noProof/>
            <w:webHidden/>
          </w:rPr>
          <w:t>9</w:t>
        </w:r>
        <w:r w:rsidR="006161B3">
          <w:rPr>
            <w:noProof/>
            <w:webHidden/>
          </w:rPr>
          <w:fldChar w:fldCharType="end"/>
        </w:r>
      </w:hyperlink>
    </w:p>
    <w:p w14:paraId="0326EF1D" w14:textId="7B54661F"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0" w:anchor="_Toc198045356"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6 Shows Optional Stop and the Wide Transportation Ways [7]</w:t>
        </w:r>
        <w:r w:rsidR="006161B3">
          <w:rPr>
            <w:noProof/>
            <w:webHidden/>
          </w:rPr>
          <w:tab/>
        </w:r>
        <w:r w:rsidR="006161B3">
          <w:rPr>
            <w:noProof/>
            <w:webHidden/>
          </w:rPr>
          <w:fldChar w:fldCharType="begin"/>
        </w:r>
        <w:r w:rsidR="006161B3">
          <w:rPr>
            <w:noProof/>
            <w:webHidden/>
          </w:rPr>
          <w:instrText xml:space="preserve"> PAGEREF _Toc198045356 \h </w:instrText>
        </w:r>
        <w:r w:rsidR="006161B3">
          <w:rPr>
            <w:noProof/>
            <w:webHidden/>
          </w:rPr>
        </w:r>
        <w:r w:rsidR="006161B3">
          <w:rPr>
            <w:noProof/>
            <w:webHidden/>
          </w:rPr>
          <w:fldChar w:fldCharType="separate"/>
        </w:r>
        <w:r w:rsidR="006161B3">
          <w:rPr>
            <w:noProof/>
            <w:webHidden/>
          </w:rPr>
          <w:t>10</w:t>
        </w:r>
        <w:r w:rsidR="006161B3">
          <w:rPr>
            <w:noProof/>
            <w:webHidden/>
          </w:rPr>
          <w:fldChar w:fldCharType="end"/>
        </w:r>
      </w:hyperlink>
    </w:p>
    <w:p w14:paraId="07AFD3A0" w14:textId="67211505"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1" w:anchor="_Toc198045357"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7 Booking A Ticket [8]</w:t>
        </w:r>
        <w:r w:rsidR="006161B3">
          <w:rPr>
            <w:noProof/>
            <w:webHidden/>
          </w:rPr>
          <w:tab/>
        </w:r>
        <w:r w:rsidR="006161B3">
          <w:rPr>
            <w:noProof/>
            <w:webHidden/>
          </w:rPr>
          <w:fldChar w:fldCharType="begin"/>
        </w:r>
        <w:r w:rsidR="006161B3">
          <w:rPr>
            <w:noProof/>
            <w:webHidden/>
          </w:rPr>
          <w:instrText xml:space="preserve"> PAGEREF _Toc198045357 \h </w:instrText>
        </w:r>
        <w:r w:rsidR="006161B3">
          <w:rPr>
            <w:noProof/>
            <w:webHidden/>
          </w:rPr>
        </w:r>
        <w:r w:rsidR="006161B3">
          <w:rPr>
            <w:noProof/>
            <w:webHidden/>
          </w:rPr>
          <w:fldChar w:fldCharType="separate"/>
        </w:r>
        <w:r w:rsidR="006161B3">
          <w:rPr>
            <w:noProof/>
            <w:webHidden/>
          </w:rPr>
          <w:t>11</w:t>
        </w:r>
        <w:r w:rsidR="006161B3">
          <w:rPr>
            <w:noProof/>
            <w:webHidden/>
          </w:rPr>
          <w:fldChar w:fldCharType="end"/>
        </w:r>
      </w:hyperlink>
    </w:p>
    <w:p w14:paraId="7F565B6B" w14:textId="697818CE"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2" w:anchor="_Toc198045358"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8 Offer Several Features [10]</w:t>
        </w:r>
        <w:r w:rsidR="006161B3">
          <w:rPr>
            <w:noProof/>
            <w:webHidden/>
          </w:rPr>
          <w:tab/>
        </w:r>
        <w:r w:rsidR="006161B3">
          <w:rPr>
            <w:noProof/>
            <w:webHidden/>
          </w:rPr>
          <w:fldChar w:fldCharType="begin"/>
        </w:r>
        <w:r w:rsidR="006161B3">
          <w:rPr>
            <w:noProof/>
            <w:webHidden/>
          </w:rPr>
          <w:instrText xml:space="preserve"> PAGEREF _Toc198045358 \h </w:instrText>
        </w:r>
        <w:r w:rsidR="006161B3">
          <w:rPr>
            <w:noProof/>
            <w:webHidden/>
          </w:rPr>
        </w:r>
        <w:r w:rsidR="006161B3">
          <w:rPr>
            <w:noProof/>
            <w:webHidden/>
          </w:rPr>
          <w:fldChar w:fldCharType="separate"/>
        </w:r>
        <w:r w:rsidR="006161B3">
          <w:rPr>
            <w:noProof/>
            <w:webHidden/>
          </w:rPr>
          <w:t>13</w:t>
        </w:r>
        <w:r w:rsidR="006161B3">
          <w:rPr>
            <w:noProof/>
            <w:webHidden/>
          </w:rPr>
          <w:fldChar w:fldCharType="end"/>
        </w:r>
      </w:hyperlink>
    </w:p>
    <w:p w14:paraId="2EFE14D8" w14:textId="1B54E8AA"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3" w:anchor="_Toc198045359"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9 Form Indicating Start-End Location Of Trip</w:t>
        </w:r>
        <w:r w:rsidR="006161B3">
          <w:rPr>
            <w:noProof/>
            <w:webHidden/>
          </w:rPr>
          <w:tab/>
        </w:r>
        <w:r w:rsidR="006161B3">
          <w:rPr>
            <w:noProof/>
            <w:webHidden/>
          </w:rPr>
          <w:fldChar w:fldCharType="begin"/>
        </w:r>
        <w:r w:rsidR="006161B3">
          <w:rPr>
            <w:noProof/>
            <w:webHidden/>
          </w:rPr>
          <w:instrText xml:space="preserve"> PAGEREF _Toc198045359 \h </w:instrText>
        </w:r>
        <w:r w:rsidR="006161B3">
          <w:rPr>
            <w:noProof/>
            <w:webHidden/>
          </w:rPr>
        </w:r>
        <w:r w:rsidR="006161B3">
          <w:rPr>
            <w:noProof/>
            <w:webHidden/>
          </w:rPr>
          <w:fldChar w:fldCharType="separate"/>
        </w:r>
        <w:r w:rsidR="006161B3">
          <w:rPr>
            <w:noProof/>
            <w:webHidden/>
          </w:rPr>
          <w:t>15</w:t>
        </w:r>
        <w:r w:rsidR="006161B3">
          <w:rPr>
            <w:noProof/>
            <w:webHidden/>
          </w:rPr>
          <w:fldChar w:fldCharType="end"/>
        </w:r>
      </w:hyperlink>
    </w:p>
    <w:p w14:paraId="64726C45" w14:textId="24FA4ECE"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4" w:anchor="_Toc198045360"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10 Offers Tracking Plans Schedules And Tutorials</w:t>
        </w:r>
        <w:r w:rsidR="006161B3">
          <w:rPr>
            <w:noProof/>
            <w:webHidden/>
          </w:rPr>
          <w:tab/>
        </w:r>
        <w:r w:rsidR="006161B3">
          <w:rPr>
            <w:noProof/>
            <w:webHidden/>
          </w:rPr>
          <w:fldChar w:fldCharType="begin"/>
        </w:r>
        <w:r w:rsidR="006161B3">
          <w:rPr>
            <w:noProof/>
            <w:webHidden/>
          </w:rPr>
          <w:instrText xml:space="preserve"> PAGEREF _Toc198045360 \h </w:instrText>
        </w:r>
        <w:r w:rsidR="006161B3">
          <w:rPr>
            <w:noProof/>
            <w:webHidden/>
          </w:rPr>
        </w:r>
        <w:r w:rsidR="006161B3">
          <w:rPr>
            <w:noProof/>
            <w:webHidden/>
          </w:rPr>
          <w:fldChar w:fldCharType="separate"/>
        </w:r>
        <w:r w:rsidR="006161B3">
          <w:rPr>
            <w:noProof/>
            <w:webHidden/>
          </w:rPr>
          <w:t>15</w:t>
        </w:r>
        <w:r w:rsidR="006161B3">
          <w:rPr>
            <w:noProof/>
            <w:webHidden/>
          </w:rPr>
          <w:fldChar w:fldCharType="end"/>
        </w:r>
      </w:hyperlink>
    </w:p>
    <w:p w14:paraId="14B0900D" w14:textId="5B3D7F3C"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5" w:anchor="_Toc19804536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2</w:t>
        </w:r>
        <w:r w:rsidR="006161B3" w:rsidRPr="00262C9A">
          <w:rPr>
            <w:rStyle w:val="Hyperlink"/>
            <w:noProof/>
          </w:rPr>
          <w:noBreakHyphen/>
          <w:t>11 Offers News About The Company And Updates</w:t>
        </w:r>
        <w:r w:rsidR="006161B3">
          <w:rPr>
            <w:noProof/>
            <w:webHidden/>
          </w:rPr>
          <w:tab/>
        </w:r>
        <w:r w:rsidR="006161B3">
          <w:rPr>
            <w:noProof/>
            <w:webHidden/>
          </w:rPr>
          <w:fldChar w:fldCharType="begin"/>
        </w:r>
        <w:r w:rsidR="006161B3">
          <w:rPr>
            <w:noProof/>
            <w:webHidden/>
          </w:rPr>
          <w:instrText xml:space="preserve"> PAGEREF _Toc198045361 \h </w:instrText>
        </w:r>
        <w:r w:rsidR="006161B3">
          <w:rPr>
            <w:noProof/>
            <w:webHidden/>
          </w:rPr>
        </w:r>
        <w:r w:rsidR="006161B3">
          <w:rPr>
            <w:noProof/>
            <w:webHidden/>
          </w:rPr>
          <w:fldChar w:fldCharType="separate"/>
        </w:r>
        <w:r w:rsidR="006161B3">
          <w:rPr>
            <w:noProof/>
            <w:webHidden/>
          </w:rPr>
          <w:t>16</w:t>
        </w:r>
        <w:r w:rsidR="006161B3">
          <w:rPr>
            <w:noProof/>
            <w:webHidden/>
          </w:rPr>
          <w:fldChar w:fldCharType="end"/>
        </w:r>
      </w:hyperlink>
    </w:p>
    <w:p w14:paraId="5492F54C" w14:textId="611DED3B"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 Use case Diagram of System Project Highlighting Actions Perform by Actors</w:t>
        </w:r>
        <w:r w:rsidR="006161B3">
          <w:rPr>
            <w:noProof/>
            <w:webHidden/>
          </w:rPr>
          <w:tab/>
        </w:r>
        <w:r w:rsidR="006161B3">
          <w:rPr>
            <w:noProof/>
            <w:webHidden/>
          </w:rPr>
          <w:fldChar w:fldCharType="begin"/>
        </w:r>
        <w:r w:rsidR="006161B3">
          <w:rPr>
            <w:noProof/>
            <w:webHidden/>
          </w:rPr>
          <w:instrText xml:space="preserve"> PAGEREF _Toc198045362 \h </w:instrText>
        </w:r>
        <w:r w:rsidR="006161B3">
          <w:rPr>
            <w:noProof/>
            <w:webHidden/>
          </w:rPr>
        </w:r>
        <w:r w:rsidR="006161B3">
          <w:rPr>
            <w:noProof/>
            <w:webHidden/>
          </w:rPr>
          <w:fldChar w:fldCharType="separate"/>
        </w:r>
        <w:r w:rsidR="006161B3">
          <w:rPr>
            <w:noProof/>
            <w:webHidden/>
          </w:rPr>
          <w:t>23</w:t>
        </w:r>
        <w:r w:rsidR="006161B3">
          <w:rPr>
            <w:noProof/>
            <w:webHidden/>
          </w:rPr>
          <w:fldChar w:fldCharType="end"/>
        </w:r>
      </w:hyperlink>
    </w:p>
    <w:p w14:paraId="24D955C1" w14:textId="405F1ADE"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6" w:anchor="_Toc19804536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 System Architecture Diagram for The Bus Management Project</w:t>
        </w:r>
        <w:r w:rsidR="006161B3">
          <w:rPr>
            <w:noProof/>
            <w:webHidden/>
          </w:rPr>
          <w:tab/>
        </w:r>
        <w:r w:rsidR="006161B3">
          <w:rPr>
            <w:noProof/>
            <w:webHidden/>
          </w:rPr>
          <w:fldChar w:fldCharType="begin"/>
        </w:r>
        <w:r w:rsidR="006161B3">
          <w:rPr>
            <w:noProof/>
            <w:webHidden/>
          </w:rPr>
          <w:instrText xml:space="preserve"> PAGEREF _Toc198045363 \h </w:instrText>
        </w:r>
        <w:r w:rsidR="006161B3">
          <w:rPr>
            <w:noProof/>
            <w:webHidden/>
          </w:rPr>
        </w:r>
        <w:r w:rsidR="006161B3">
          <w:rPr>
            <w:noProof/>
            <w:webHidden/>
          </w:rPr>
          <w:fldChar w:fldCharType="separate"/>
        </w:r>
        <w:r w:rsidR="006161B3">
          <w:rPr>
            <w:noProof/>
            <w:webHidden/>
          </w:rPr>
          <w:t>24</w:t>
        </w:r>
        <w:r w:rsidR="006161B3">
          <w:rPr>
            <w:noProof/>
            <w:webHidden/>
          </w:rPr>
          <w:fldChar w:fldCharType="end"/>
        </w:r>
      </w:hyperlink>
    </w:p>
    <w:p w14:paraId="40BB8B3B" w14:textId="2EFCE404"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4"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 Class Diagram For Main Activity in Bus App</w:t>
        </w:r>
        <w:r w:rsidR="006161B3">
          <w:rPr>
            <w:noProof/>
            <w:webHidden/>
          </w:rPr>
          <w:tab/>
        </w:r>
        <w:r w:rsidR="006161B3">
          <w:rPr>
            <w:noProof/>
            <w:webHidden/>
          </w:rPr>
          <w:fldChar w:fldCharType="begin"/>
        </w:r>
        <w:r w:rsidR="006161B3">
          <w:rPr>
            <w:noProof/>
            <w:webHidden/>
          </w:rPr>
          <w:instrText xml:space="preserve"> PAGEREF _Toc198045364 \h </w:instrText>
        </w:r>
        <w:r w:rsidR="006161B3">
          <w:rPr>
            <w:noProof/>
            <w:webHidden/>
          </w:rPr>
        </w:r>
        <w:r w:rsidR="006161B3">
          <w:rPr>
            <w:noProof/>
            <w:webHidden/>
          </w:rPr>
          <w:fldChar w:fldCharType="separate"/>
        </w:r>
        <w:r w:rsidR="006161B3">
          <w:rPr>
            <w:noProof/>
            <w:webHidden/>
          </w:rPr>
          <w:t>26</w:t>
        </w:r>
        <w:r w:rsidR="006161B3">
          <w:rPr>
            <w:noProof/>
            <w:webHidden/>
          </w:rPr>
          <w:fldChar w:fldCharType="end"/>
        </w:r>
      </w:hyperlink>
    </w:p>
    <w:p w14:paraId="75D92029" w14:textId="4468BAA9"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5"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4 Class Diagram For ChooseBusId in Bus App</w:t>
        </w:r>
        <w:r w:rsidR="006161B3">
          <w:rPr>
            <w:noProof/>
            <w:webHidden/>
          </w:rPr>
          <w:tab/>
        </w:r>
        <w:r w:rsidR="006161B3">
          <w:rPr>
            <w:noProof/>
            <w:webHidden/>
          </w:rPr>
          <w:fldChar w:fldCharType="begin"/>
        </w:r>
        <w:r w:rsidR="006161B3">
          <w:rPr>
            <w:noProof/>
            <w:webHidden/>
          </w:rPr>
          <w:instrText xml:space="preserve"> PAGEREF _Toc198045365 \h </w:instrText>
        </w:r>
        <w:r w:rsidR="006161B3">
          <w:rPr>
            <w:noProof/>
            <w:webHidden/>
          </w:rPr>
        </w:r>
        <w:r w:rsidR="006161B3">
          <w:rPr>
            <w:noProof/>
            <w:webHidden/>
          </w:rPr>
          <w:fldChar w:fldCharType="separate"/>
        </w:r>
        <w:r w:rsidR="006161B3">
          <w:rPr>
            <w:noProof/>
            <w:webHidden/>
          </w:rPr>
          <w:t>26</w:t>
        </w:r>
        <w:r w:rsidR="006161B3">
          <w:rPr>
            <w:noProof/>
            <w:webHidden/>
          </w:rPr>
          <w:fldChar w:fldCharType="end"/>
        </w:r>
      </w:hyperlink>
    </w:p>
    <w:p w14:paraId="25B3BAE9" w14:textId="1818379B"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6"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5 Class Diagram For MFRC522 NFC Scanner</w:t>
        </w:r>
        <w:r w:rsidR="006161B3">
          <w:rPr>
            <w:noProof/>
            <w:webHidden/>
          </w:rPr>
          <w:tab/>
        </w:r>
        <w:r w:rsidR="006161B3">
          <w:rPr>
            <w:noProof/>
            <w:webHidden/>
          </w:rPr>
          <w:fldChar w:fldCharType="begin"/>
        </w:r>
        <w:r w:rsidR="006161B3">
          <w:rPr>
            <w:noProof/>
            <w:webHidden/>
          </w:rPr>
          <w:instrText xml:space="preserve"> PAGEREF _Toc198045366 \h </w:instrText>
        </w:r>
        <w:r w:rsidR="006161B3">
          <w:rPr>
            <w:noProof/>
            <w:webHidden/>
          </w:rPr>
        </w:r>
        <w:r w:rsidR="006161B3">
          <w:rPr>
            <w:noProof/>
            <w:webHidden/>
          </w:rPr>
          <w:fldChar w:fldCharType="separate"/>
        </w:r>
        <w:r w:rsidR="006161B3">
          <w:rPr>
            <w:noProof/>
            <w:webHidden/>
          </w:rPr>
          <w:t>26</w:t>
        </w:r>
        <w:r w:rsidR="006161B3">
          <w:rPr>
            <w:noProof/>
            <w:webHidden/>
          </w:rPr>
          <w:fldChar w:fldCharType="end"/>
        </w:r>
      </w:hyperlink>
    </w:p>
    <w:p w14:paraId="7B16336A" w14:textId="621D56F3"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7"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6 Class Diagram for SignUpActivity of Passenger App</w:t>
        </w:r>
        <w:r w:rsidR="006161B3">
          <w:rPr>
            <w:noProof/>
            <w:webHidden/>
          </w:rPr>
          <w:tab/>
        </w:r>
        <w:r w:rsidR="006161B3">
          <w:rPr>
            <w:noProof/>
            <w:webHidden/>
          </w:rPr>
          <w:fldChar w:fldCharType="begin"/>
        </w:r>
        <w:r w:rsidR="006161B3">
          <w:rPr>
            <w:noProof/>
            <w:webHidden/>
          </w:rPr>
          <w:instrText xml:space="preserve"> PAGEREF _Toc198045367 \h </w:instrText>
        </w:r>
        <w:r w:rsidR="006161B3">
          <w:rPr>
            <w:noProof/>
            <w:webHidden/>
          </w:rPr>
        </w:r>
        <w:r w:rsidR="006161B3">
          <w:rPr>
            <w:noProof/>
            <w:webHidden/>
          </w:rPr>
          <w:fldChar w:fldCharType="separate"/>
        </w:r>
        <w:r w:rsidR="006161B3">
          <w:rPr>
            <w:noProof/>
            <w:webHidden/>
          </w:rPr>
          <w:t>27</w:t>
        </w:r>
        <w:r w:rsidR="006161B3">
          <w:rPr>
            <w:noProof/>
            <w:webHidden/>
          </w:rPr>
          <w:fldChar w:fldCharType="end"/>
        </w:r>
      </w:hyperlink>
    </w:p>
    <w:p w14:paraId="1DBF613F" w14:textId="1E438CB7"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8"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7 Class Diagram for SignPhoneActivity of Passenger App</w:t>
        </w:r>
        <w:r w:rsidR="006161B3">
          <w:rPr>
            <w:noProof/>
            <w:webHidden/>
          </w:rPr>
          <w:tab/>
        </w:r>
        <w:r w:rsidR="006161B3">
          <w:rPr>
            <w:noProof/>
            <w:webHidden/>
          </w:rPr>
          <w:fldChar w:fldCharType="begin"/>
        </w:r>
        <w:r w:rsidR="006161B3">
          <w:rPr>
            <w:noProof/>
            <w:webHidden/>
          </w:rPr>
          <w:instrText xml:space="preserve"> PAGEREF _Toc198045368 \h </w:instrText>
        </w:r>
        <w:r w:rsidR="006161B3">
          <w:rPr>
            <w:noProof/>
            <w:webHidden/>
          </w:rPr>
        </w:r>
        <w:r w:rsidR="006161B3">
          <w:rPr>
            <w:noProof/>
            <w:webHidden/>
          </w:rPr>
          <w:fldChar w:fldCharType="separate"/>
        </w:r>
        <w:r w:rsidR="006161B3">
          <w:rPr>
            <w:noProof/>
            <w:webHidden/>
          </w:rPr>
          <w:t>27</w:t>
        </w:r>
        <w:r w:rsidR="006161B3">
          <w:rPr>
            <w:noProof/>
            <w:webHidden/>
          </w:rPr>
          <w:fldChar w:fldCharType="end"/>
        </w:r>
      </w:hyperlink>
    </w:p>
    <w:p w14:paraId="52026B8D" w14:textId="25DF4D2A"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69"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8 Class Diagram for MainActivity of Passenger App</w:t>
        </w:r>
        <w:r w:rsidR="006161B3">
          <w:rPr>
            <w:noProof/>
            <w:webHidden/>
          </w:rPr>
          <w:tab/>
        </w:r>
        <w:r w:rsidR="006161B3">
          <w:rPr>
            <w:noProof/>
            <w:webHidden/>
          </w:rPr>
          <w:fldChar w:fldCharType="begin"/>
        </w:r>
        <w:r w:rsidR="006161B3">
          <w:rPr>
            <w:noProof/>
            <w:webHidden/>
          </w:rPr>
          <w:instrText xml:space="preserve"> PAGEREF _Toc198045369 \h </w:instrText>
        </w:r>
        <w:r w:rsidR="006161B3">
          <w:rPr>
            <w:noProof/>
            <w:webHidden/>
          </w:rPr>
        </w:r>
        <w:r w:rsidR="006161B3">
          <w:rPr>
            <w:noProof/>
            <w:webHidden/>
          </w:rPr>
          <w:fldChar w:fldCharType="separate"/>
        </w:r>
        <w:r w:rsidR="006161B3">
          <w:rPr>
            <w:noProof/>
            <w:webHidden/>
          </w:rPr>
          <w:t>27</w:t>
        </w:r>
        <w:r w:rsidR="006161B3">
          <w:rPr>
            <w:noProof/>
            <w:webHidden/>
          </w:rPr>
          <w:fldChar w:fldCharType="end"/>
        </w:r>
      </w:hyperlink>
    </w:p>
    <w:p w14:paraId="41E4ECDE" w14:textId="0DBBC825"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0"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9 Class Diagram for PasswordValidatorActivity of Passenger App</w:t>
        </w:r>
        <w:r w:rsidR="006161B3">
          <w:rPr>
            <w:noProof/>
            <w:webHidden/>
          </w:rPr>
          <w:tab/>
        </w:r>
        <w:r w:rsidR="006161B3">
          <w:rPr>
            <w:noProof/>
            <w:webHidden/>
          </w:rPr>
          <w:fldChar w:fldCharType="begin"/>
        </w:r>
        <w:r w:rsidR="006161B3">
          <w:rPr>
            <w:noProof/>
            <w:webHidden/>
          </w:rPr>
          <w:instrText xml:space="preserve"> PAGEREF _Toc198045370 \h </w:instrText>
        </w:r>
        <w:r w:rsidR="006161B3">
          <w:rPr>
            <w:noProof/>
            <w:webHidden/>
          </w:rPr>
        </w:r>
        <w:r w:rsidR="006161B3">
          <w:rPr>
            <w:noProof/>
            <w:webHidden/>
          </w:rPr>
          <w:fldChar w:fldCharType="separate"/>
        </w:r>
        <w:r w:rsidR="006161B3">
          <w:rPr>
            <w:noProof/>
            <w:webHidden/>
          </w:rPr>
          <w:t>28</w:t>
        </w:r>
        <w:r w:rsidR="006161B3">
          <w:rPr>
            <w:noProof/>
            <w:webHidden/>
          </w:rPr>
          <w:fldChar w:fldCharType="end"/>
        </w:r>
      </w:hyperlink>
    </w:p>
    <w:p w14:paraId="065FE907" w14:textId="315D1584"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10 Class Diagram for MainActivity2 of Passenger App</w:t>
        </w:r>
        <w:r w:rsidR="006161B3">
          <w:rPr>
            <w:noProof/>
            <w:webHidden/>
          </w:rPr>
          <w:tab/>
        </w:r>
        <w:r w:rsidR="006161B3">
          <w:rPr>
            <w:noProof/>
            <w:webHidden/>
          </w:rPr>
          <w:fldChar w:fldCharType="begin"/>
        </w:r>
        <w:r w:rsidR="006161B3">
          <w:rPr>
            <w:noProof/>
            <w:webHidden/>
          </w:rPr>
          <w:instrText xml:space="preserve"> PAGEREF _Toc198045371 \h </w:instrText>
        </w:r>
        <w:r w:rsidR="006161B3">
          <w:rPr>
            <w:noProof/>
            <w:webHidden/>
          </w:rPr>
        </w:r>
        <w:r w:rsidR="006161B3">
          <w:rPr>
            <w:noProof/>
            <w:webHidden/>
          </w:rPr>
          <w:fldChar w:fldCharType="separate"/>
        </w:r>
        <w:r w:rsidR="006161B3">
          <w:rPr>
            <w:noProof/>
            <w:webHidden/>
          </w:rPr>
          <w:t>28</w:t>
        </w:r>
        <w:r w:rsidR="006161B3">
          <w:rPr>
            <w:noProof/>
            <w:webHidden/>
          </w:rPr>
          <w:fldChar w:fldCharType="end"/>
        </w:r>
      </w:hyperlink>
    </w:p>
    <w:p w14:paraId="287B65FF" w14:textId="517A62D6"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11 Class Diagram for TransactionActivity of Passenger App</w:t>
        </w:r>
        <w:r w:rsidR="006161B3">
          <w:rPr>
            <w:noProof/>
            <w:webHidden/>
          </w:rPr>
          <w:tab/>
        </w:r>
        <w:r w:rsidR="006161B3">
          <w:rPr>
            <w:noProof/>
            <w:webHidden/>
          </w:rPr>
          <w:fldChar w:fldCharType="begin"/>
        </w:r>
        <w:r w:rsidR="006161B3">
          <w:rPr>
            <w:noProof/>
            <w:webHidden/>
          </w:rPr>
          <w:instrText xml:space="preserve"> PAGEREF _Toc198045372 \h </w:instrText>
        </w:r>
        <w:r w:rsidR="006161B3">
          <w:rPr>
            <w:noProof/>
            <w:webHidden/>
          </w:rPr>
        </w:r>
        <w:r w:rsidR="006161B3">
          <w:rPr>
            <w:noProof/>
            <w:webHidden/>
          </w:rPr>
          <w:fldChar w:fldCharType="separate"/>
        </w:r>
        <w:r w:rsidR="006161B3">
          <w:rPr>
            <w:noProof/>
            <w:webHidden/>
          </w:rPr>
          <w:t>29</w:t>
        </w:r>
        <w:r w:rsidR="006161B3">
          <w:rPr>
            <w:noProof/>
            <w:webHidden/>
          </w:rPr>
          <w:fldChar w:fldCharType="end"/>
        </w:r>
      </w:hyperlink>
    </w:p>
    <w:p w14:paraId="2104A0CF" w14:textId="36C4400B"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12 Class Diagram for ProfileActivity of Passenger App</w:t>
        </w:r>
        <w:r w:rsidR="006161B3">
          <w:rPr>
            <w:noProof/>
            <w:webHidden/>
          </w:rPr>
          <w:tab/>
        </w:r>
        <w:r w:rsidR="006161B3">
          <w:rPr>
            <w:noProof/>
            <w:webHidden/>
          </w:rPr>
          <w:fldChar w:fldCharType="begin"/>
        </w:r>
        <w:r w:rsidR="006161B3">
          <w:rPr>
            <w:noProof/>
            <w:webHidden/>
          </w:rPr>
          <w:instrText xml:space="preserve"> PAGEREF _Toc198045373 \h </w:instrText>
        </w:r>
        <w:r w:rsidR="006161B3">
          <w:rPr>
            <w:noProof/>
            <w:webHidden/>
          </w:rPr>
        </w:r>
        <w:r w:rsidR="006161B3">
          <w:rPr>
            <w:noProof/>
            <w:webHidden/>
          </w:rPr>
          <w:fldChar w:fldCharType="separate"/>
        </w:r>
        <w:r w:rsidR="006161B3">
          <w:rPr>
            <w:noProof/>
            <w:webHidden/>
          </w:rPr>
          <w:t>29</w:t>
        </w:r>
        <w:r w:rsidR="006161B3">
          <w:rPr>
            <w:noProof/>
            <w:webHidden/>
          </w:rPr>
          <w:fldChar w:fldCharType="end"/>
        </w:r>
      </w:hyperlink>
    </w:p>
    <w:p w14:paraId="4999EF61" w14:textId="77CC73D7"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4"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13 Class Diagram for TransactionsAdapterActivity of Passenger App</w:t>
        </w:r>
        <w:r w:rsidR="006161B3">
          <w:rPr>
            <w:noProof/>
            <w:webHidden/>
          </w:rPr>
          <w:tab/>
        </w:r>
        <w:r w:rsidR="006161B3">
          <w:rPr>
            <w:noProof/>
            <w:webHidden/>
          </w:rPr>
          <w:fldChar w:fldCharType="begin"/>
        </w:r>
        <w:r w:rsidR="006161B3">
          <w:rPr>
            <w:noProof/>
            <w:webHidden/>
          </w:rPr>
          <w:instrText xml:space="preserve"> PAGEREF _Toc198045374 \h </w:instrText>
        </w:r>
        <w:r w:rsidR="006161B3">
          <w:rPr>
            <w:noProof/>
            <w:webHidden/>
          </w:rPr>
        </w:r>
        <w:r w:rsidR="006161B3">
          <w:rPr>
            <w:noProof/>
            <w:webHidden/>
          </w:rPr>
          <w:fldChar w:fldCharType="separate"/>
        </w:r>
        <w:r w:rsidR="006161B3">
          <w:rPr>
            <w:noProof/>
            <w:webHidden/>
          </w:rPr>
          <w:t>30</w:t>
        </w:r>
        <w:r w:rsidR="006161B3">
          <w:rPr>
            <w:noProof/>
            <w:webHidden/>
          </w:rPr>
          <w:fldChar w:fldCharType="end"/>
        </w:r>
      </w:hyperlink>
    </w:p>
    <w:p w14:paraId="31812F56" w14:textId="231A781B"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5"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14 Class Diagram for ChargeBalanceActivity of Passenger App</w:t>
        </w:r>
        <w:r w:rsidR="006161B3">
          <w:rPr>
            <w:noProof/>
            <w:webHidden/>
          </w:rPr>
          <w:tab/>
        </w:r>
        <w:r w:rsidR="006161B3">
          <w:rPr>
            <w:noProof/>
            <w:webHidden/>
          </w:rPr>
          <w:fldChar w:fldCharType="begin"/>
        </w:r>
        <w:r w:rsidR="006161B3">
          <w:rPr>
            <w:noProof/>
            <w:webHidden/>
          </w:rPr>
          <w:instrText xml:space="preserve"> PAGEREF _Toc198045375 \h </w:instrText>
        </w:r>
        <w:r w:rsidR="006161B3">
          <w:rPr>
            <w:noProof/>
            <w:webHidden/>
          </w:rPr>
        </w:r>
        <w:r w:rsidR="006161B3">
          <w:rPr>
            <w:noProof/>
            <w:webHidden/>
          </w:rPr>
          <w:fldChar w:fldCharType="separate"/>
        </w:r>
        <w:r w:rsidR="006161B3">
          <w:rPr>
            <w:noProof/>
            <w:webHidden/>
          </w:rPr>
          <w:t>30</w:t>
        </w:r>
        <w:r w:rsidR="006161B3">
          <w:rPr>
            <w:noProof/>
            <w:webHidden/>
          </w:rPr>
          <w:fldChar w:fldCharType="end"/>
        </w:r>
      </w:hyperlink>
    </w:p>
    <w:p w14:paraId="4401BA94" w14:textId="0B142B42"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6"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15 Class Diagram for MapActivity of Passenger App</w:t>
        </w:r>
        <w:r w:rsidR="006161B3">
          <w:rPr>
            <w:noProof/>
            <w:webHidden/>
          </w:rPr>
          <w:tab/>
        </w:r>
        <w:r w:rsidR="006161B3">
          <w:rPr>
            <w:noProof/>
            <w:webHidden/>
          </w:rPr>
          <w:fldChar w:fldCharType="begin"/>
        </w:r>
        <w:r w:rsidR="006161B3">
          <w:rPr>
            <w:noProof/>
            <w:webHidden/>
          </w:rPr>
          <w:instrText xml:space="preserve"> PAGEREF _Toc198045376 \h </w:instrText>
        </w:r>
        <w:r w:rsidR="006161B3">
          <w:rPr>
            <w:noProof/>
            <w:webHidden/>
          </w:rPr>
        </w:r>
        <w:r w:rsidR="006161B3">
          <w:rPr>
            <w:noProof/>
            <w:webHidden/>
          </w:rPr>
          <w:fldChar w:fldCharType="separate"/>
        </w:r>
        <w:r w:rsidR="006161B3">
          <w:rPr>
            <w:noProof/>
            <w:webHidden/>
          </w:rPr>
          <w:t>31</w:t>
        </w:r>
        <w:r w:rsidR="006161B3">
          <w:rPr>
            <w:noProof/>
            <w:webHidden/>
          </w:rPr>
          <w:fldChar w:fldCharType="end"/>
        </w:r>
      </w:hyperlink>
    </w:p>
    <w:p w14:paraId="115F8C6C" w14:textId="40073216"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7"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16 Classes Diagrams for Web App</w:t>
        </w:r>
        <w:r w:rsidR="006161B3">
          <w:rPr>
            <w:noProof/>
            <w:webHidden/>
          </w:rPr>
          <w:tab/>
        </w:r>
        <w:r w:rsidR="006161B3">
          <w:rPr>
            <w:noProof/>
            <w:webHidden/>
          </w:rPr>
          <w:fldChar w:fldCharType="begin"/>
        </w:r>
        <w:r w:rsidR="006161B3">
          <w:rPr>
            <w:noProof/>
            <w:webHidden/>
          </w:rPr>
          <w:instrText xml:space="preserve"> PAGEREF _Toc198045377 \h </w:instrText>
        </w:r>
        <w:r w:rsidR="006161B3">
          <w:rPr>
            <w:noProof/>
            <w:webHidden/>
          </w:rPr>
        </w:r>
        <w:r w:rsidR="006161B3">
          <w:rPr>
            <w:noProof/>
            <w:webHidden/>
          </w:rPr>
          <w:fldChar w:fldCharType="separate"/>
        </w:r>
        <w:r w:rsidR="006161B3">
          <w:rPr>
            <w:noProof/>
            <w:webHidden/>
          </w:rPr>
          <w:t>32</w:t>
        </w:r>
        <w:r w:rsidR="006161B3">
          <w:rPr>
            <w:noProof/>
            <w:webHidden/>
          </w:rPr>
          <w:fldChar w:fldCharType="end"/>
        </w:r>
      </w:hyperlink>
    </w:p>
    <w:p w14:paraId="199AB7BF" w14:textId="704C831A"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7" w:anchor="_Toc198045378"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17 Sequence  Diagram for Bus Scanner App</w:t>
        </w:r>
        <w:r w:rsidR="006161B3">
          <w:rPr>
            <w:noProof/>
            <w:webHidden/>
          </w:rPr>
          <w:tab/>
        </w:r>
        <w:r w:rsidR="006161B3">
          <w:rPr>
            <w:noProof/>
            <w:webHidden/>
          </w:rPr>
          <w:fldChar w:fldCharType="begin"/>
        </w:r>
        <w:r w:rsidR="006161B3">
          <w:rPr>
            <w:noProof/>
            <w:webHidden/>
          </w:rPr>
          <w:instrText xml:space="preserve"> PAGEREF _Toc198045378 \h </w:instrText>
        </w:r>
        <w:r w:rsidR="006161B3">
          <w:rPr>
            <w:noProof/>
            <w:webHidden/>
          </w:rPr>
        </w:r>
        <w:r w:rsidR="006161B3">
          <w:rPr>
            <w:noProof/>
            <w:webHidden/>
          </w:rPr>
          <w:fldChar w:fldCharType="separate"/>
        </w:r>
        <w:r w:rsidR="006161B3">
          <w:rPr>
            <w:noProof/>
            <w:webHidden/>
          </w:rPr>
          <w:t>34</w:t>
        </w:r>
        <w:r w:rsidR="006161B3">
          <w:rPr>
            <w:noProof/>
            <w:webHidden/>
          </w:rPr>
          <w:fldChar w:fldCharType="end"/>
        </w:r>
      </w:hyperlink>
    </w:p>
    <w:p w14:paraId="5F87C9D1" w14:textId="457A0BD8"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79"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18 Sequence Diagram of SignUpActivity from Passenger App</w:t>
        </w:r>
        <w:r w:rsidR="006161B3">
          <w:rPr>
            <w:noProof/>
            <w:webHidden/>
          </w:rPr>
          <w:tab/>
        </w:r>
        <w:r w:rsidR="006161B3">
          <w:rPr>
            <w:noProof/>
            <w:webHidden/>
          </w:rPr>
          <w:fldChar w:fldCharType="begin"/>
        </w:r>
        <w:r w:rsidR="006161B3">
          <w:rPr>
            <w:noProof/>
            <w:webHidden/>
          </w:rPr>
          <w:instrText xml:space="preserve"> PAGEREF _Toc198045379 \h </w:instrText>
        </w:r>
        <w:r w:rsidR="006161B3">
          <w:rPr>
            <w:noProof/>
            <w:webHidden/>
          </w:rPr>
        </w:r>
        <w:r w:rsidR="006161B3">
          <w:rPr>
            <w:noProof/>
            <w:webHidden/>
          </w:rPr>
          <w:fldChar w:fldCharType="separate"/>
        </w:r>
        <w:r w:rsidR="006161B3">
          <w:rPr>
            <w:noProof/>
            <w:webHidden/>
          </w:rPr>
          <w:t>35</w:t>
        </w:r>
        <w:r w:rsidR="006161B3">
          <w:rPr>
            <w:noProof/>
            <w:webHidden/>
          </w:rPr>
          <w:fldChar w:fldCharType="end"/>
        </w:r>
      </w:hyperlink>
    </w:p>
    <w:p w14:paraId="77562FF0" w14:textId="0FC9272C"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0"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19 Sequence Diagram of SignPhoneActivity from Passenger App</w:t>
        </w:r>
        <w:r w:rsidR="006161B3">
          <w:rPr>
            <w:noProof/>
            <w:webHidden/>
          </w:rPr>
          <w:tab/>
        </w:r>
        <w:r w:rsidR="006161B3">
          <w:rPr>
            <w:noProof/>
            <w:webHidden/>
          </w:rPr>
          <w:fldChar w:fldCharType="begin"/>
        </w:r>
        <w:r w:rsidR="006161B3">
          <w:rPr>
            <w:noProof/>
            <w:webHidden/>
          </w:rPr>
          <w:instrText xml:space="preserve"> PAGEREF _Toc198045380 \h </w:instrText>
        </w:r>
        <w:r w:rsidR="006161B3">
          <w:rPr>
            <w:noProof/>
            <w:webHidden/>
          </w:rPr>
        </w:r>
        <w:r w:rsidR="006161B3">
          <w:rPr>
            <w:noProof/>
            <w:webHidden/>
          </w:rPr>
          <w:fldChar w:fldCharType="separate"/>
        </w:r>
        <w:r w:rsidR="006161B3">
          <w:rPr>
            <w:noProof/>
            <w:webHidden/>
          </w:rPr>
          <w:t>36</w:t>
        </w:r>
        <w:r w:rsidR="006161B3">
          <w:rPr>
            <w:noProof/>
            <w:webHidden/>
          </w:rPr>
          <w:fldChar w:fldCharType="end"/>
        </w:r>
      </w:hyperlink>
    </w:p>
    <w:p w14:paraId="407A024C" w14:textId="046C08E3"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20  Sequence Diagram of MainActivity from Passenger App</w:t>
        </w:r>
        <w:r w:rsidR="006161B3">
          <w:rPr>
            <w:noProof/>
            <w:webHidden/>
          </w:rPr>
          <w:tab/>
        </w:r>
        <w:r w:rsidR="006161B3">
          <w:rPr>
            <w:noProof/>
            <w:webHidden/>
          </w:rPr>
          <w:fldChar w:fldCharType="begin"/>
        </w:r>
        <w:r w:rsidR="006161B3">
          <w:rPr>
            <w:noProof/>
            <w:webHidden/>
          </w:rPr>
          <w:instrText xml:space="preserve"> PAGEREF _Toc198045381 \h </w:instrText>
        </w:r>
        <w:r w:rsidR="006161B3">
          <w:rPr>
            <w:noProof/>
            <w:webHidden/>
          </w:rPr>
        </w:r>
        <w:r w:rsidR="006161B3">
          <w:rPr>
            <w:noProof/>
            <w:webHidden/>
          </w:rPr>
          <w:fldChar w:fldCharType="separate"/>
        </w:r>
        <w:r w:rsidR="006161B3">
          <w:rPr>
            <w:noProof/>
            <w:webHidden/>
          </w:rPr>
          <w:t>37</w:t>
        </w:r>
        <w:r w:rsidR="006161B3">
          <w:rPr>
            <w:noProof/>
            <w:webHidden/>
          </w:rPr>
          <w:fldChar w:fldCharType="end"/>
        </w:r>
      </w:hyperlink>
    </w:p>
    <w:p w14:paraId="23B6FE0B" w14:textId="789C22BC"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21 Sequence Diagram of MainActivity2 from Passenger App</w:t>
        </w:r>
        <w:r w:rsidR="006161B3">
          <w:rPr>
            <w:noProof/>
            <w:webHidden/>
          </w:rPr>
          <w:tab/>
        </w:r>
        <w:r w:rsidR="006161B3">
          <w:rPr>
            <w:noProof/>
            <w:webHidden/>
          </w:rPr>
          <w:fldChar w:fldCharType="begin"/>
        </w:r>
        <w:r w:rsidR="006161B3">
          <w:rPr>
            <w:noProof/>
            <w:webHidden/>
          </w:rPr>
          <w:instrText xml:space="preserve"> PAGEREF _Toc198045382 \h </w:instrText>
        </w:r>
        <w:r w:rsidR="006161B3">
          <w:rPr>
            <w:noProof/>
            <w:webHidden/>
          </w:rPr>
        </w:r>
        <w:r w:rsidR="006161B3">
          <w:rPr>
            <w:noProof/>
            <w:webHidden/>
          </w:rPr>
          <w:fldChar w:fldCharType="separate"/>
        </w:r>
        <w:r w:rsidR="006161B3">
          <w:rPr>
            <w:noProof/>
            <w:webHidden/>
          </w:rPr>
          <w:t>38</w:t>
        </w:r>
        <w:r w:rsidR="006161B3">
          <w:rPr>
            <w:noProof/>
            <w:webHidden/>
          </w:rPr>
          <w:fldChar w:fldCharType="end"/>
        </w:r>
      </w:hyperlink>
    </w:p>
    <w:p w14:paraId="3E3CBD12" w14:textId="63A8E6DF"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22 Sequence Diagram of ForgetPasswordActivity from Passeneger App</w:t>
        </w:r>
        <w:r w:rsidR="006161B3">
          <w:rPr>
            <w:noProof/>
            <w:webHidden/>
          </w:rPr>
          <w:tab/>
        </w:r>
        <w:r w:rsidR="006161B3">
          <w:rPr>
            <w:noProof/>
            <w:webHidden/>
          </w:rPr>
          <w:fldChar w:fldCharType="begin"/>
        </w:r>
        <w:r w:rsidR="006161B3">
          <w:rPr>
            <w:noProof/>
            <w:webHidden/>
          </w:rPr>
          <w:instrText xml:space="preserve"> PAGEREF _Toc198045383 \h </w:instrText>
        </w:r>
        <w:r w:rsidR="006161B3">
          <w:rPr>
            <w:noProof/>
            <w:webHidden/>
          </w:rPr>
        </w:r>
        <w:r w:rsidR="006161B3">
          <w:rPr>
            <w:noProof/>
            <w:webHidden/>
          </w:rPr>
          <w:fldChar w:fldCharType="separate"/>
        </w:r>
        <w:r w:rsidR="006161B3">
          <w:rPr>
            <w:noProof/>
            <w:webHidden/>
          </w:rPr>
          <w:t>38</w:t>
        </w:r>
        <w:r w:rsidR="006161B3">
          <w:rPr>
            <w:noProof/>
            <w:webHidden/>
          </w:rPr>
          <w:fldChar w:fldCharType="end"/>
        </w:r>
      </w:hyperlink>
    </w:p>
    <w:p w14:paraId="3B2E238C" w14:textId="2D2ED54D"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4"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23 Sequence Diagram of ChargeBalanceActivity from Passeneger App</w:t>
        </w:r>
        <w:r w:rsidR="006161B3">
          <w:rPr>
            <w:noProof/>
            <w:webHidden/>
          </w:rPr>
          <w:tab/>
        </w:r>
        <w:r w:rsidR="006161B3">
          <w:rPr>
            <w:noProof/>
            <w:webHidden/>
          </w:rPr>
          <w:fldChar w:fldCharType="begin"/>
        </w:r>
        <w:r w:rsidR="006161B3">
          <w:rPr>
            <w:noProof/>
            <w:webHidden/>
          </w:rPr>
          <w:instrText xml:space="preserve"> PAGEREF _Toc198045384 \h </w:instrText>
        </w:r>
        <w:r w:rsidR="006161B3">
          <w:rPr>
            <w:noProof/>
            <w:webHidden/>
          </w:rPr>
        </w:r>
        <w:r w:rsidR="006161B3">
          <w:rPr>
            <w:noProof/>
            <w:webHidden/>
          </w:rPr>
          <w:fldChar w:fldCharType="separate"/>
        </w:r>
        <w:r w:rsidR="006161B3">
          <w:rPr>
            <w:noProof/>
            <w:webHidden/>
          </w:rPr>
          <w:t>39</w:t>
        </w:r>
        <w:r w:rsidR="006161B3">
          <w:rPr>
            <w:noProof/>
            <w:webHidden/>
          </w:rPr>
          <w:fldChar w:fldCharType="end"/>
        </w:r>
      </w:hyperlink>
    </w:p>
    <w:p w14:paraId="74167AB0" w14:textId="1AC05EA6"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5"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24 Sequence Diagram of ProfileActivity from Passeneger App</w:t>
        </w:r>
        <w:r w:rsidR="006161B3">
          <w:rPr>
            <w:noProof/>
            <w:webHidden/>
          </w:rPr>
          <w:tab/>
        </w:r>
        <w:r w:rsidR="006161B3">
          <w:rPr>
            <w:noProof/>
            <w:webHidden/>
          </w:rPr>
          <w:fldChar w:fldCharType="begin"/>
        </w:r>
        <w:r w:rsidR="006161B3">
          <w:rPr>
            <w:noProof/>
            <w:webHidden/>
          </w:rPr>
          <w:instrText xml:space="preserve"> PAGEREF _Toc198045385 \h </w:instrText>
        </w:r>
        <w:r w:rsidR="006161B3">
          <w:rPr>
            <w:noProof/>
            <w:webHidden/>
          </w:rPr>
        </w:r>
        <w:r w:rsidR="006161B3">
          <w:rPr>
            <w:noProof/>
            <w:webHidden/>
          </w:rPr>
          <w:fldChar w:fldCharType="separate"/>
        </w:r>
        <w:r w:rsidR="006161B3">
          <w:rPr>
            <w:noProof/>
            <w:webHidden/>
          </w:rPr>
          <w:t>39</w:t>
        </w:r>
        <w:r w:rsidR="006161B3">
          <w:rPr>
            <w:noProof/>
            <w:webHidden/>
          </w:rPr>
          <w:fldChar w:fldCharType="end"/>
        </w:r>
      </w:hyperlink>
    </w:p>
    <w:p w14:paraId="1D6DA10F" w14:textId="048CEA32"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6"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25 Sequence Diagram of PasswordActivity from Passeneger App</w:t>
        </w:r>
        <w:r w:rsidR="006161B3">
          <w:rPr>
            <w:noProof/>
            <w:webHidden/>
          </w:rPr>
          <w:tab/>
        </w:r>
        <w:r w:rsidR="006161B3">
          <w:rPr>
            <w:noProof/>
            <w:webHidden/>
          </w:rPr>
          <w:fldChar w:fldCharType="begin"/>
        </w:r>
        <w:r w:rsidR="006161B3">
          <w:rPr>
            <w:noProof/>
            <w:webHidden/>
          </w:rPr>
          <w:instrText xml:space="preserve"> PAGEREF _Toc198045386 \h </w:instrText>
        </w:r>
        <w:r w:rsidR="006161B3">
          <w:rPr>
            <w:noProof/>
            <w:webHidden/>
          </w:rPr>
        </w:r>
        <w:r w:rsidR="006161B3">
          <w:rPr>
            <w:noProof/>
            <w:webHidden/>
          </w:rPr>
          <w:fldChar w:fldCharType="separate"/>
        </w:r>
        <w:r w:rsidR="006161B3">
          <w:rPr>
            <w:noProof/>
            <w:webHidden/>
          </w:rPr>
          <w:t>40</w:t>
        </w:r>
        <w:r w:rsidR="006161B3">
          <w:rPr>
            <w:noProof/>
            <w:webHidden/>
          </w:rPr>
          <w:fldChar w:fldCharType="end"/>
        </w:r>
      </w:hyperlink>
    </w:p>
    <w:p w14:paraId="11C87E50" w14:textId="7E866FAC"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7"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26 Sequence Diagram of TransactionsAdapterActivity from Passeneger App</w:t>
        </w:r>
        <w:r w:rsidR="006161B3">
          <w:rPr>
            <w:noProof/>
            <w:webHidden/>
          </w:rPr>
          <w:tab/>
        </w:r>
        <w:r w:rsidR="006161B3">
          <w:rPr>
            <w:noProof/>
            <w:webHidden/>
          </w:rPr>
          <w:fldChar w:fldCharType="begin"/>
        </w:r>
        <w:r w:rsidR="006161B3">
          <w:rPr>
            <w:noProof/>
            <w:webHidden/>
          </w:rPr>
          <w:instrText xml:space="preserve"> PAGEREF _Toc198045387 \h </w:instrText>
        </w:r>
        <w:r w:rsidR="006161B3">
          <w:rPr>
            <w:noProof/>
            <w:webHidden/>
          </w:rPr>
        </w:r>
        <w:r w:rsidR="006161B3">
          <w:rPr>
            <w:noProof/>
            <w:webHidden/>
          </w:rPr>
          <w:fldChar w:fldCharType="separate"/>
        </w:r>
        <w:r w:rsidR="006161B3">
          <w:rPr>
            <w:noProof/>
            <w:webHidden/>
          </w:rPr>
          <w:t>40</w:t>
        </w:r>
        <w:r w:rsidR="006161B3">
          <w:rPr>
            <w:noProof/>
            <w:webHidden/>
          </w:rPr>
          <w:fldChar w:fldCharType="end"/>
        </w:r>
      </w:hyperlink>
    </w:p>
    <w:p w14:paraId="53A28FF0" w14:textId="4DB8FC19"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8"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27 Sequence Diagram of TransactionsActivity from Passeneger App</w:t>
        </w:r>
        <w:r w:rsidR="006161B3">
          <w:rPr>
            <w:noProof/>
            <w:webHidden/>
          </w:rPr>
          <w:tab/>
        </w:r>
        <w:r w:rsidR="006161B3">
          <w:rPr>
            <w:noProof/>
            <w:webHidden/>
          </w:rPr>
          <w:fldChar w:fldCharType="begin"/>
        </w:r>
        <w:r w:rsidR="006161B3">
          <w:rPr>
            <w:noProof/>
            <w:webHidden/>
          </w:rPr>
          <w:instrText xml:space="preserve"> PAGEREF _Toc198045388 \h </w:instrText>
        </w:r>
        <w:r w:rsidR="006161B3">
          <w:rPr>
            <w:noProof/>
            <w:webHidden/>
          </w:rPr>
        </w:r>
        <w:r w:rsidR="006161B3">
          <w:rPr>
            <w:noProof/>
            <w:webHidden/>
          </w:rPr>
          <w:fldChar w:fldCharType="separate"/>
        </w:r>
        <w:r w:rsidR="006161B3">
          <w:rPr>
            <w:noProof/>
            <w:webHidden/>
          </w:rPr>
          <w:t>41</w:t>
        </w:r>
        <w:r w:rsidR="006161B3">
          <w:rPr>
            <w:noProof/>
            <w:webHidden/>
          </w:rPr>
          <w:fldChar w:fldCharType="end"/>
        </w:r>
      </w:hyperlink>
    </w:p>
    <w:p w14:paraId="1E78D1F7" w14:textId="34ABD18E"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89"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28 Sequence Diagram of MapActivity from Passeneger App</w:t>
        </w:r>
        <w:r w:rsidR="006161B3">
          <w:rPr>
            <w:noProof/>
            <w:webHidden/>
          </w:rPr>
          <w:tab/>
        </w:r>
        <w:r w:rsidR="006161B3">
          <w:rPr>
            <w:noProof/>
            <w:webHidden/>
          </w:rPr>
          <w:fldChar w:fldCharType="begin"/>
        </w:r>
        <w:r w:rsidR="006161B3">
          <w:rPr>
            <w:noProof/>
            <w:webHidden/>
          </w:rPr>
          <w:instrText xml:space="preserve"> PAGEREF _Toc198045389 \h </w:instrText>
        </w:r>
        <w:r w:rsidR="006161B3">
          <w:rPr>
            <w:noProof/>
            <w:webHidden/>
          </w:rPr>
        </w:r>
        <w:r w:rsidR="006161B3">
          <w:rPr>
            <w:noProof/>
            <w:webHidden/>
          </w:rPr>
          <w:fldChar w:fldCharType="separate"/>
        </w:r>
        <w:r w:rsidR="006161B3">
          <w:rPr>
            <w:noProof/>
            <w:webHidden/>
          </w:rPr>
          <w:t>41</w:t>
        </w:r>
        <w:r w:rsidR="006161B3">
          <w:rPr>
            <w:noProof/>
            <w:webHidden/>
          </w:rPr>
          <w:fldChar w:fldCharType="end"/>
        </w:r>
      </w:hyperlink>
    </w:p>
    <w:p w14:paraId="1C1BBA2A" w14:textId="34011C91"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0"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29 Sequence Diagram for agent.js in Admin Web App</w:t>
        </w:r>
        <w:r w:rsidR="006161B3">
          <w:rPr>
            <w:noProof/>
            <w:webHidden/>
          </w:rPr>
          <w:tab/>
        </w:r>
        <w:r w:rsidR="006161B3">
          <w:rPr>
            <w:noProof/>
            <w:webHidden/>
          </w:rPr>
          <w:fldChar w:fldCharType="begin"/>
        </w:r>
        <w:r w:rsidR="006161B3">
          <w:rPr>
            <w:noProof/>
            <w:webHidden/>
          </w:rPr>
          <w:instrText xml:space="preserve"> PAGEREF _Toc198045390 \h </w:instrText>
        </w:r>
        <w:r w:rsidR="006161B3">
          <w:rPr>
            <w:noProof/>
            <w:webHidden/>
          </w:rPr>
        </w:r>
        <w:r w:rsidR="006161B3">
          <w:rPr>
            <w:noProof/>
            <w:webHidden/>
          </w:rPr>
          <w:fldChar w:fldCharType="separate"/>
        </w:r>
        <w:r w:rsidR="006161B3">
          <w:rPr>
            <w:noProof/>
            <w:webHidden/>
          </w:rPr>
          <w:t>42</w:t>
        </w:r>
        <w:r w:rsidR="006161B3">
          <w:rPr>
            <w:noProof/>
            <w:webHidden/>
          </w:rPr>
          <w:fldChar w:fldCharType="end"/>
        </w:r>
      </w:hyperlink>
    </w:p>
    <w:p w14:paraId="6EC19108" w14:textId="7B7A2889"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30 Sequence Diagram for auth.js in Web App</w:t>
        </w:r>
        <w:r w:rsidR="006161B3">
          <w:rPr>
            <w:noProof/>
            <w:webHidden/>
          </w:rPr>
          <w:tab/>
        </w:r>
        <w:r w:rsidR="006161B3">
          <w:rPr>
            <w:noProof/>
            <w:webHidden/>
          </w:rPr>
          <w:fldChar w:fldCharType="begin"/>
        </w:r>
        <w:r w:rsidR="006161B3">
          <w:rPr>
            <w:noProof/>
            <w:webHidden/>
          </w:rPr>
          <w:instrText xml:space="preserve"> PAGEREF _Toc198045391 \h </w:instrText>
        </w:r>
        <w:r w:rsidR="006161B3">
          <w:rPr>
            <w:noProof/>
            <w:webHidden/>
          </w:rPr>
        </w:r>
        <w:r w:rsidR="006161B3">
          <w:rPr>
            <w:noProof/>
            <w:webHidden/>
          </w:rPr>
          <w:fldChar w:fldCharType="separate"/>
        </w:r>
        <w:r w:rsidR="006161B3">
          <w:rPr>
            <w:noProof/>
            <w:webHidden/>
          </w:rPr>
          <w:t>43</w:t>
        </w:r>
        <w:r w:rsidR="006161B3">
          <w:rPr>
            <w:noProof/>
            <w:webHidden/>
          </w:rPr>
          <w:fldChar w:fldCharType="end"/>
        </w:r>
      </w:hyperlink>
    </w:p>
    <w:p w14:paraId="12E5CD74" w14:textId="10869376"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31 Sequence Diagram for main.js in Web App</w:t>
        </w:r>
        <w:r w:rsidR="006161B3">
          <w:rPr>
            <w:noProof/>
            <w:webHidden/>
          </w:rPr>
          <w:tab/>
        </w:r>
        <w:r w:rsidR="006161B3">
          <w:rPr>
            <w:noProof/>
            <w:webHidden/>
          </w:rPr>
          <w:fldChar w:fldCharType="begin"/>
        </w:r>
        <w:r w:rsidR="006161B3">
          <w:rPr>
            <w:noProof/>
            <w:webHidden/>
          </w:rPr>
          <w:instrText xml:space="preserve"> PAGEREF _Toc198045392 \h </w:instrText>
        </w:r>
        <w:r w:rsidR="006161B3">
          <w:rPr>
            <w:noProof/>
            <w:webHidden/>
          </w:rPr>
        </w:r>
        <w:r w:rsidR="006161B3">
          <w:rPr>
            <w:noProof/>
            <w:webHidden/>
          </w:rPr>
          <w:fldChar w:fldCharType="separate"/>
        </w:r>
        <w:r w:rsidR="006161B3">
          <w:rPr>
            <w:noProof/>
            <w:webHidden/>
          </w:rPr>
          <w:t>43</w:t>
        </w:r>
        <w:r w:rsidR="006161B3">
          <w:rPr>
            <w:noProof/>
            <w:webHidden/>
          </w:rPr>
          <w:fldChar w:fldCharType="end"/>
        </w:r>
      </w:hyperlink>
    </w:p>
    <w:p w14:paraId="1507A433" w14:textId="50A2AE21"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32 Sequence Diagram for nfc.js in Web App</w:t>
        </w:r>
        <w:r w:rsidR="006161B3">
          <w:rPr>
            <w:noProof/>
            <w:webHidden/>
          </w:rPr>
          <w:tab/>
        </w:r>
        <w:r w:rsidR="006161B3">
          <w:rPr>
            <w:noProof/>
            <w:webHidden/>
          </w:rPr>
          <w:fldChar w:fldCharType="begin"/>
        </w:r>
        <w:r w:rsidR="006161B3">
          <w:rPr>
            <w:noProof/>
            <w:webHidden/>
          </w:rPr>
          <w:instrText xml:space="preserve"> PAGEREF _Toc198045393 \h </w:instrText>
        </w:r>
        <w:r w:rsidR="006161B3">
          <w:rPr>
            <w:noProof/>
            <w:webHidden/>
          </w:rPr>
        </w:r>
        <w:r w:rsidR="006161B3">
          <w:rPr>
            <w:noProof/>
            <w:webHidden/>
          </w:rPr>
          <w:fldChar w:fldCharType="separate"/>
        </w:r>
        <w:r w:rsidR="006161B3">
          <w:rPr>
            <w:noProof/>
            <w:webHidden/>
          </w:rPr>
          <w:t>44</w:t>
        </w:r>
        <w:r w:rsidR="006161B3">
          <w:rPr>
            <w:noProof/>
            <w:webHidden/>
          </w:rPr>
          <w:fldChar w:fldCharType="end"/>
        </w:r>
      </w:hyperlink>
    </w:p>
    <w:p w14:paraId="6132EFD3" w14:textId="4707E3AF"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4"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33 Sequence Diagram for bus.js in Web App</w:t>
        </w:r>
        <w:r w:rsidR="006161B3">
          <w:rPr>
            <w:noProof/>
            <w:webHidden/>
          </w:rPr>
          <w:tab/>
        </w:r>
        <w:r w:rsidR="006161B3">
          <w:rPr>
            <w:noProof/>
            <w:webHidden/>
          </w:rPr>
          <w:fldChar w:fldCharType="begin"/>
        </w:r>
        <w:r w:rsidR="006161B3">
          <w:rPr>
            <w:noProof/>
            <w:webHidden/>
          </w:rPr>
          <w:instrText xml:space="preserve"> PAGEREF _Toc198045394 \h </w:instrText>
        </w:r>
        <w:r w:rsidR="006161B3">
          <w:rPr>
            <w:noProof/>
            <w:webHidden/>
          </w:rPr>
        </w:r>
        <w:r w:rsidR="006161B3">
          <w:rPr>
            <w:noProof/>
            <w:webHidden/>
          </w:rPr>
          <w:fldChar w:fldCharType="separate"/>
        </w:r>
        <w:r w:rsidR="006161B3">
          <w:rPr>
            <w:noProof/>
            <w:webHidden/>
          </w:rPr>
          <w:t>44</w:t>
        </w:r>
        <w:r w:rsidR="006161B3">
          <w:rPr>
            <w:noProof/>
            <w:webHidden/>
          </w:rPr>
          <w:fldChar w:fldCharType="end"/>
        </w:r>
      </w:hyperlink>
    </w:p>
    <w:p w14:paraId="7A274D70" w14:textId="1371C8F1"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5"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34 Sequence Diagram for forgotPassword.js in Web App</w:t>
        </w:r>
        <w:r w:rsidR="006161B3">
          <w:rPr>
            <w:noProof/>
            <w:webHidden/>
          </w:rPr>
          <w:tab/>
        </w:r>
        <w:r w:rsidR="006161B3">
          <w:rPr>
            <w:noProof/>
            <w:webHidden/>
          </w:rPr>
          <w:fldChar w:fldCharType="begin"/>
        </w:r>
        <w:r w:rsidR="006161B3">
          <w:rPr>
            <w:noProof/>
            <w:webHidden/>
          </w:rPr>
          <w:instrText xml:space="preserve"> PAGEREF _Toc198045395 \h </w:instrText>
        </w:r>
        <w:r w:rsidR="006161B3">
          <w:rPr>
            <w:noProof/>
            <w:webHidden/>
          </w:rPr>
        </w:r>
        <w:r w:rsidR="006161B3">
          <w:rPr>
            <w:noProof/>
            <w:webHidden/>
          </w:rPr>
          <w:fldChar w:fldCharType="separate"/>
        </w:r>
        <w:r w:rsidR="006161B3">
          <w:rPr>
            <w:noProof/>
            <w:webHidden/>
          </w:rPr>
          <w:t>45</w:t>
        </w:r>
        <w:r w:rsidR="006161B3">
          <w:rPr>
            <w:noProof/>
            <w:webHidden/>
          </w:rPr>
          <w:fldChar w:fldCharType="end"/>
        </w:r>
      </w:hyperlink>
    </w:p>
    <w:p w14:paraId="50D2AF15" w14:textId="78C7402A"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6"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35 Sequence Diagram for regAgent.js in Web App</w:t>
        </w:r>
        <w:r w:rsidR="006161B3">
          <w:rPr>
            <w:noProof/>
            <w:webHidden/>
          </w:rPr>
          <w:tab/>
        </w:r>
        <w:r w:rsidR="006161B3">
          <w:rPr>
            <w:noProof/>
            <w:webHidden/>
          </w:rPr>
          <w:fldChar w:fldCharType="begin"/>
        </w:r>
        <w:r w:rsidR="006161B3">
          <w:rPr>
            <w:noProof/>
            <w:webHidden/>
          </w:rPr>
          <w:instrText xml:space="preserve"> PAGEREF _Toc198045396 \h </w:instrText>
        </w:r>
        <w:r w:rsidR="006161B3">
          <w:rPr>
            <w:noProof/>
            <w:webHidden/>
          </w:rPr>
        </w:r>
        <w:r w:rsidR="006161B3">
          <w:rPr>
            <w:noProof/>
            <w:webHidden/>
          </w:rPr>
          <w:fldChar w:fldCharType="separate"/>
        </w:r>
        <w:r w:rsidR="006161B3">
          <w:rPr>
            <w:noProof/>
            <w:webHidden/>
          </w:rPr>
          <w:t>45</w:t>
        </w:r>
        <w:r w:rsidR="006161B3">
          <w:rPr>
            <w:noProof/>
            <w:webHidden/>
          </w:rPr>
          <w:fldChar w:fldCharType="end"/>
        </w:r>
      </w:hyperlink>
    </w:p>
    <w:p w14:paraId="3D9399F6" w14:textId="60360031"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7"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36 Sequence Diagram for map.js in Web App</w:t>
        </w:r>
        <w:r w:rsidR="006161B3">
          <w:rPr>
            <w:noProof/>
            <w:webHidden/>
          </w:rPr>
          <w:tab/>
        </w:r>
        <w:r w:rsidR="006161B3">
          <w:rPr>
            <w:noProof/>
            <w:webHidden/>
          </w:rPr>
          <w:fldChar w:fldCharType="begin"/>
        </w:r>
        <w:r w:rsidR="006161B3">
          <w:rPr>
            <w:noProof/>
            <w:webHidden/>
          </w:rPr>
          <w:instrText xml:space="preserve"> PAGEREF _Toc198045397 \h </w:instrText>
        </w:r>
        <w:r w:rsidR="006161B3">
          <w:rPr>
            <w:noProof/>
            <w:webHidden/>
          </w:rPr>
        </w:r>
        <w:r w:rsidR="006161B3">
          <w:rPr>
            <w:noProof/>
            <w:webHidden/>
          </w:rPr>
          <w:fldChar w:fldCharType="separate"/>
        </w:r>
        <w:r w:rsidR="006161B3">
          <w:rPr>
            <w:noProof/>
            <w:webHidden/>
          </w:rPr>
          <w:t>46</w:t>
        </w:r>
        <w:r w:rsidR="006161B3">
          <w:rPr>
            <w:noProof/>
            <w:webHidden/>
          </w:rPr>
          <w:fldChar w:fldCharType="end"/>
        </w:r>
      </w:hyperlink>
    </w:p>
    <w:p w14:paraId="62864A55" w14:textId="7396F63A"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8045398"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37 Sequence Diagram for datable.js in Web App</w:t>
        </w:r>
        <w:r w:rsidR="006161B3">
          <w:rPr>
            <w:noProof/>
            <w:webHidden/>
          </w:rPr>
          <w:tab/>
        </w:r>
        <w:r w:rsidR="006161B3">
          <w:rPr>
            <w:noProof/>
            <w:webHidden/>
          </w:rPr>
          <w:fldChar w:fldCharType="begin"/>
        </w:r>
        <w:r w:rsidR="006161B3">
          <w:rPr>
            <w:noProof/>
            <w:webHidden/>
          </w:rPr>
          <w:instrText xml:space="preserve"> PAGEREF _Toc198045398 \h </w:instrText>
        </w:r>
        <w:r w:rsidR="006161B3">
          <w:rPr>
            <w:noProof/>
            <w:webHidden/>
          </w:rPr>
        </w:r>
        <w:r w:rsidR="006161B3">
          <w:rPr>
            <w:noProof/>
            <w:webHidden/>
          </w:rPr>
          <w:fldChar w:fldCharType="separate"/>
        </w:r>
        <w:r w:rsidR="006161B3">
          <w:rPr>
            <w:noProof/>
            <w:webHidden/>
          </w:rPr>
          <w:t>46</w:t>
        </w:r>
        <w:r w:rsidR="006161B3">
          <w:rPr>
            <w:noProof/>
            <w:webHidden/>
          </w:rPr>
          <w:fldChar w:fldCharType="end"/>
        </w:r>
      </w:hyperlink>
    </w:p>
    <w:p w14:paraId="54DE8228" w14:textId="04D21E87"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8" w:anchor="_Toc198045399"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38 Activity Diagram of initAuth() function from auth.js of Web App</w:t>
        </w:r>
        <w:r w:rsidR="006161B3">
          <w:rPr>
            <w:noProof/>
            <w:webHidden/>
          </w:rPr>
          <w:tab/>
        </w:r>
        <w:r w:rsidR="006161B3">
          <w:rPr>
            <w:noProof/>
            <w:webHidden/>
          </w:rPr>
          <w:fldChar w:fldCharType="begin"/>
        </w:r>
        <w:r w:rsidR="006161B3">
          <w:rPr>
            <w:noProof/>
            <w:webHidden/>
          </w:rPr>
          <w:instrText xml:space="preserve"> PAGEREF _Toc198045399 \h </w:instrText>
        </w:r>
        <w:r w:rsidR="006161B3">
          <w:rPr>
            <w:noProof/>
            <w:webHidden/>
          </w:rPr>
        </w:r>
        <w:r w:rsidR="006161B3">
          <w:rPr>
            <w:noProof/>
            <w:webHidden/>
          </w:rPr>
          <w:fldChar w:fldCharType="separate"/>
        </w:r>
        <w:r w:rsidR="006161B3">
          <w:rPr>
            <w:noProof/>
            <w:webHidden/>
          </w:rPr>
          <w:t>48</w:t>
        </w:r>
        <w:r w:rsidR="006161B3">
          <w:rPr>
            <w:noProof/>
            <w:webHidden/>
          </w:rPr>
          <w:fldChar w:fldCharType="end"/>
        </w:r>
      </w:hyperlink>
    </w:p>
    <w:p w14:paraId="77342C38" w14:textId="2B6C365C"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19" w:anchor="_Toc198045400"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39 Activity Diagram for setupStationManagement() function from station-manager.js from Web app</w:t>
        </w:r>
        <w:r w:rsidR="006161B3">
          <w:rPr>
            <w:noProof/>
            <w:webHidden/>
          </w:rPr>
          <w:tab/>
        </w:r>
        <w:r w:rsidR="006161B3">
          <w:rPr>
            <w:noProof/>
            <w:webHidden/>
          </w:rPr>
          <w:fldChar w:fldCharType="begin"/>
        </w:r>
        <w:r w:rsidR="006161B3">
          <w:rPr>
            <w:noProof/>
            <w:webHidden/>
          </w:rPr>
          <w:instrText xml:space="preserve"> PAGEREF _Toc198045400 \h </w:instrText>
        </w:r>
        <w:r w:rsidR="006161B3">
          <w:rPr>
            <w:noProof/>
            <w:webHidden/>
          </w:rPr>
        </w:r>
        <w:r w:rsidR="006161B3">
          <w:rPr>
            <w:noProof/>
            <w:webHidden/>
          </w:rPr>
          <w:fldChar w:fldCharType="separate"/>
        </w:r>
        <w:r w:rsidR="006161B3">
          <w:rPr>
            <w:noProof/>
            <w:webHidden/>
          </w:rPr>
          <w:t>49</w:t>
        </w:r>
        <w:r w:rsidR="006161B3">
          <w:rPr>
            <w:noProof/>
            <w:webHidden/>
          </w:rPr>
          <w:fldChar w:fldCharType="end"/>
        </w:r>
      </w:hyperlink>
    </w:p>
    <w:p w14:paraId="27914B91" w14:textId="75AF20A0"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20" w:anchor="_Toc198045401"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40 Activity Diagram for Initializing BusId for App in Bus Scanner App</w:t>
        </w:r>
        <w:r w:rsidR="006161B3">
          <w:rPr>
            <w:noProof/>
            <w:webHidden/>
          </w:rPr>
          <w:tab/>
        </w:r>
        <w:r w:rsidR="006161B3">
          <w:rPr>
            <w:noProof/>
            <w:webHidden/>
          </w:rPr>
          <w:fldChar w:fldCharType="begin"/>
        </w:r>
        <w:r w:rsidR="006161B3">
          <w:rPr>
            <w:noProof/>
            <w:webHidden/>
          </w:rPr>
          <w:instrText xml:space="preserve"> PAGEREF _Toc198045401 \h </w:instrText>
        </w:r>
        <w:r w:rsidR="006161B3">
          <w:rPr>
            <w:noProof/>
            <w:webHidden/>
          </w:rPr>
        </w:r>
        <w:r w:rsidR="006161B3">
          <w:rPr>
            <w:noProof/>
            <w:webHidden/>
          </w:rPr>
          <w:fldChar w:fldCharType="separate"/>
        </w:r>
        <w:r w:rsidR="006161B3">
          <w:rPr>
            <w:noProof/>
            <w:webHidden/>
          </w:rPr>
          <w:t>50</w:t>
        </w:r>
        <w:r w:rsidR="006161B3">
          <w:rPr>
            <w:noProof/>
            <w:webHidden/>
          </w:rPr>
          <w:fldChar w:fldCharType="end"/>
        </w:r>
      </w:hyperlink>
    </w:p>
    <w:p w14:paraId="0C0CD0D2" w14:textId="22A67259"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21" w:anchor="_Toc198045402"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41 Activity Diagram for NFC payment Processing</w:t>
        </w:r>
        <w:r w:rsidR="006161B3">
          <w:rPr>
            <w:noProof/>
            <w:webHidden/>
          </w:rPr>
          <w:tab/>
        </w:r>
        <w:r w:rsidR="006161B3">
          <w:rPr>
            <w:noProof/>
            <w:webHidden/>
          </w:rPr>
          <w:fldChar w:fldCharType="begin"/>
        </w:r>
        <w:r w:rsidR="006161B3">
          <w:rPr>
            <w:noProof/>
            <w:webHidden/>
          </w:rPr>
          <w:instrText xml:space="preserve"> PAGEREF _Toc198045402 \h </w:instrText>
        </w:r>
        <w:r w:rsidR="006161B3">
          <w:rPr>
            <w:noProof/>
            <w:webHidden/>
          </w:rPr>
        </w:r>
        <w:r w:rsidR="006161B3">
          <w:rPr>
            <w:noProof/>
            <w:webHidden/>
          </w:rPr>
          <w:fldChar w:fldCharType="separate"/>
        </w:r>
        <w:r w:rsidR="006161B3">
          <w:rPr>
            <w:noProof/>
            <w:webHidden/>
          </w:rPr>
          <w:t>51</w:t>
        </w:r>
        <w:r w:rsidR="006161B3">
          <w:rPr>
            <w:noProof/>
            <w:webHidden/>
          </w:rPr>
          <w:fldChar w:fldCharType="end"/>
        </w:r>
      </w:hyperlink>
    </w:p>
    <w:p w14:paraId="62B3C547" w14:textId="739B4D5E" w:rsidR="006161B3" w:rsidRDefault="004950EF">
      <w:pPr>
        <w:pStyle w:val="TableofFigures"/>
        <w:tabs>
          <w:tab w:val="right" w:pos="9017"/>
        </w:tabs>
        <w:rPr>
          <w:rFonts w:asciiTheme="minorHAnsi" w:eastAsiaTheme="minorEastAsia" w:hAnsiTheme="minorHAnsi" w:cstheme="minorBidi"/>
          <w:noProof/>
          <w:sz w:val="22"/>
          <w:szCs w:val="22"/>
          <w:lang w:eastAsia="en-US"/>
        </w:rPr>
      </w:pPr>
      <w:hyperlink r:id="rId22" w:anchor="_Toc198045403" w:history="1">
        <w:r w:rsidR="006161B3" w:rsidRPr="00262C9A">
          <w:rPr>
            <w:rStyle w:val="Hyperlink"/>
            <w:noProof/>
          </w:rPr>
          <w:t xml:space="preserve">Figure </w:t>
        </w:r>
        <w:r w:rsidR="006161B3" w:rsidRPr="00262C9A">
          <w:rPr>
            <w:rStyle w:val="Hyperlink"/>
            <w:rFonts w:hint="eastAsia"/>
            <w:noProof/>
            <w:cs/>
          </w:rPr>
          <w:t>‎</w:t>
        </w:r>
        <w:r w:rsidR="006161B3" w:rsidRPr="00262C9A">
          <w:rPr>
            <w:rStyle w:val="Hyperlink"/>
            <w:noProof/>
          </w:rPr>
          <w:t>3</w:t>
        </w:r>
        <w:r w:rsidR="006161B3" w:rsidRPr="00262C9A">
          <w:rPr>
            <w:rStyle w:val="Hyperlink"/>
            <w:noProof/>
          </w:rPr>
          <w:noBreakHyphen/>
          <w:t>42 Activity Diagram for Qr Payment and Expiry Management in Bus Scanner App</w:t>
        </w:r>
        <w:r w:rsidR="006161B3">
          <w:rPr>
            <w:noProof/>
            <w:webHidden/>
          </w:rPr>
          <w:tab/>
        </w:r>
        <w:r w:rsidR="006161B3">
          <w:rPr>
            <w:noProof/>
            <w:webHidden/>
          </w:rPr>
          <w:fldChar w:fldCharType="begin"/>
        </w:r>
        <w:r w:rsidR="006161B3">
          <w:rPr>
            <w:noProof/>
            <w:webHidden/>
          </w:rPr>
          <w:instrText xml:space="preserve"> PAGEREF _Toc198045403 \h </w:instrText>
        </w:r>
        <w:r w:rsidR="006161B3">
          <w:rPr>
            <w:noProof/>
            <w:webHidden/>
          </w:rPr>
        </w:r>
        <w:r w:rsidR="006161B3">
          <w:rPr>
            <w:noProof/>
            <w:webHidden/>
          </w:rPr>
          <w:fldChar w:fldCharType="separate"/>
        </w:r>
        <w:r w:rsidR="006161B3">
          <w:rPr>
            <w:noProof/>
            <w:webHidden/>
          </w:rPr>
          <w:t>52</w:t>
        </w:r>
        <w:r w:rsidR="006161B3">
          <w:rPr>
            <w:noProof/>
            <w:webHidden/>
          </w:rPr>
          <w:fldChar w:fldCharType="end"/>
        </w:r>
      </w:hyperlink>
    </w:p>
    <w:p w14:paraId="257DDB44" w14:textId="37E17EA2" w:rsidR="00A76750" w:rsidRDefault="00AB1A2E">
      <w:pPr>
        <w:tabs>
          <w:tab w:val="right" w:pos="9000"/>
        </w:tabs>
        <w:ind w:left="720"/>
        <w:jc w:val="both"/>
        <w:rPr>
          <w:b/>
        </w:rPr>
      </w:pPr>
      <w:r>
        <w:rPr>
          <w:b/>
        </w:rPr>
        <w:fldChar w:fldCharType="end"/>
      </w:r>
    </w:p>
    <w:p w14:paraId="6851878F" w14:textId="77777777" w:rsidR="00AB1A2E" w:rsidRDefault="0096384C">
      <w:pPr>
        <w:pBdr>
          <w:top w:val="nil"/>
          <w:left w:val="nil"/>
          <w:bottom w:val="nil"/>
          <w:right w:val="nil"/>
          <w:between w:val="nil"/>
        </w:pBdr>
        <w:tabs>
          <w:tab w:val="right" w:pos="9017"/>
        </w:tabs>
      </w:pPr>
      <w:r>
        <w:fldChar w:fldCharType="begin"/>
      </w:r>
    </w:p>
    <w:sdt>
      <w:sdtPr>
        <w:id w:val="-2032564820"/>
        <w:docPartObj>
          <w:docPartGallery w:val="Table of Contents"/>
          <w:docPartUnique/>
        </w:docPartObj>
      </w:sdtPr>
      <w:sdtContent>
        <w:p w14:paraId="1ACA5A35" w14:textId="77777777" w:rsidR="00AB1A2E" w:rsidRDefault="0096384C" w:rsidP="00AB1A2E">
          <w:pPr>
            <w:pBdr>
              <w:top w:val="nil"/>
              <w:left w:val="nil"/>
              <w:bottom w:val="nil"/>
              <w:right w:val="nil"/>
              <w:between w:val="nil"/>
            </w:pBdr>
            <w:tabs>
              <w:tab w:val="right" w:pos="9017"/>
            </w:tabs>
          </w:pPr>
          <w:r>
            <w:instrText xml:space="preserve"> TOC \h \u \z </w:instrText>
          </w:r>
          <w:r>
            <w:fldChar w:fldCharType="separate"/>
          </w:r>
        </w:p>
        <w:p w14:paraId="5FF37440" w14:textId="77777777" w:rsidR="00A76750" w:rsidRDefault="004950EF" w:rsidP="00AB1A2E">
          <w:pPr>
            <w:pBdr>
              <w:top w:val="nil"/>
              <w:left w:val="nil"/>
              <w:bottom w:val="nil"/>
              <w:right w:val="nil"/>
              <w:between w:val="nil"/>
            </w:pBdr>
            <w:tabs>
              <w:tab w:val="right" w:pos="9017"/>
            </w:tabs>
            <w:rPr>
              <w:rFonts w:ascii="Calibri" w:eastAsia="Calibri" w:hAnsi="Calibri" w:cs="Calibri"/>
              <w:color w:val="000000"/>
              <w:sz w:val="22"/>
              <w:szCs w:val="22"/>
            </w:rPr>
          </w:pPr>
        </w:p>
      </w:sdtContent>
    </w:sdt>
    <w:p w14:paraId="19BFA2A7" w14:textId="77777777" w:rsidR="00A76750" w:rsidRDefault="0096384C">
      <w:pPr>
        <w:pBdr>
          <w:top w:val="nil"/>
          <w:left w:val="nil"/>
          <w:bottom w:val="nil"/>
          <w:right w:val="nil"/>
          <w:between w:val="nil"/>
        </w:pBdr>
        <w:jc w:val="center"/>
        <w:rPr>
          <w:b/>
          <w:smallCaps/>
          <w:color w:val="000000"/>
          <w:sz w:val="28"/>
          <w:szCs w:val="28"/>
        </w:rPr>
      </w:pPr>
      <w:r>
        <w:fldChar w:fldCharType="end"/>
      </w:r>
      <w:r>
        <w:br w:type="page"/>
      </w:r>
      <w:r>
        <w:rPr>
          <w:b/>
          <w:smallCaps/>
          <w:color w:val="000000"/>
          <w:sz w:val="28"/>
          <w:szCs w:val="28"/>
        </w:rPr>
        <w:lastRenderedPageBreak/>
        <w:t>LIST OF TABLES</w:t>
      </w:r>
    </w:p>
    <w:p w14:paraId="67CFAD9E" w14:textId="77777777" w:rsidR="00A76750" w:rsidRDefault="00A76750">
      <w:pPr>
        <w:tabs>
          <w:tab w:val="right" w:pos="9000"/>
        </w:tabs>
        <w:ind w:left="720"/>
        <w:jc w:val="both"/>
        <w:rPr>
          <w:b/>
        </w:rPr>
      </w:pPr>
    </w:p>
    <w:sdt>
      <w:sdtPr>
        <w:id w:val="1681159189"/>
        <w:docPartObj>
          <w:docPartGallery w:val="Table of Contents"/>
          <w:docPartUnique/>
        </w:docPartObj>
      </w:sdtPr>
      <w:sdtContent>
        <w:p w14:paraId="28599016" w14:textId="51B7E405" w:rsidR="00121A2D" w:rsidRDefault="009A7722">
          <w:pPr>
            <w:pStyle w:val="TableofFigures"/>
            <w:tabs>
              <w:tab w:val="right" w:pos="9017"/>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194523658" w:history="1">
            <w:r w:rsidR="00121A2D" w:rsidRPr="0035353D">
              <w:rPr>
                <w:rStyle w:val="Hyperlink"/>
                <w:noProof/>
              </w:rPr>
              <w:t>Table 1 Comparison Table Based on Graphical Interfaces</w:t>
            </w:r>
            <w:r w:rsidR="00121A2D">
              <w:rPr>
                <w:noProof/>
                <w:webHidden/>
              </w:rPr>
              <w:tab/>
            </w:r>
            <w:r w:rsidR="00121A2D">
              <w:rPr>
                <w:noProof/>
                <w:webHidden/>
              </w:rPr>
              <w:fldChar w:fldCharType="begin"/>
            </w:r>
            <w:r w:rsidR="00121A2D">
              <w:rPr>
                <w:noProof/>
                <w:webHidden/>
              </w:rPr>
              <w:instrText xml:space="preserve"> PAGEREF _Toc194523658 \h </w:instrText>
            </w:r>
            <w:r w:rsidR="00121A2D">
              <w:rPr>
                <w:noProof/>
                <w:webHidden/>
              </w:rPr>
            </w:r>
            <w:r w:rsidR="00121A2D">
              <w:rPr>
                <w:noProof/>
                <w:webHidden/>
              </w:rPr>
              <w:fldChar w:fldCharType="separate"/>
            </w:r>
            <w:r w:rsidR="00121A2D">
              <w:rPr>
                <w:noProof/>
                <w:webHidden/>
              </w:rPr>
              <w:t>14</w:t>
            </w:r>
            <w:r w:rsidR="00121A2D">
              <w:rPr>
                <w:noProof/>
                <w:webHidden/>
              </w:rPr>
              <w:fldChar w:fldCharType="end"/>
            </w:r>
          </w:hyperlink>
        </w:p>
        <w:p w14:paraId="0EF95491" w14:textId="36D1F2F6" w:rsidR="00121A2D"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4523659" w:history="1">
            <w:r w:rsidR="00121A2D" w:rsidRPr="0035353D">
              <w:rPr>
                <w:rStyle w:val="Hyperlink"/>
                <w:noProof/>
              </w:rPr>
              <w:t>Table 2 Comparison Table Based on Content and Functionality</w:t>
            </w:r>
            <w:r w:rsidR="00121A2D">
              <w:rPr>
                <w:noProof/>
                <w:webHidden/>
              </w:rPr>
              <w:tab/>
            </w:r>
            <w:r w:rsidR="00121A2D">
              <w:rPr>
                <w:noProof/>
                <w:webHidden/>
              </w:rPr>
              <w:fldChar w:fldCharType="begin"/>
            </w:r>
            <w:r w:rsidR="00121A2D">
              <w:rPr>
                <w:noProof/>
                <w:webHidden/>
              </w:rPr>
              <w:instrText xml:space="preserve"> PAGEREF _Toc194523659 \h </w:instrText>
            </w:r>
            <w:r w:rsidR="00121A2D">
              <w:rPr>
                <w:noProof/>
                <w:webHidden/>
              </w:rPr>
            </w:r>
            <w:r w:rsidR="00121A2D">
              <w:rPr>
                <w:noProof/>
                <w:webHidden/>
              </w:rPr>
              <w:fldChar w:fldCharType="separate"/>
            </w:r>
            <w:r w:rsidR="00121A2D">
              <w:rPr>
                <w:noProof/>
                <w:webHidden/>
              </w:rPr>
              <w:t>15</w:t>
            </w:r>
            <w:r w:rsidR="00121A2D">
              <w:rPr>
                <w:noProof/>
                <w:webHidden/>
              </w:rPr>
              <w:fldChar w:fldCharType="end"/>
            </w:r>
          </w:hyperlink>
        </w:p>
        <w:p w14:paraId="0E2DF77A" w14:textId="14A4E502" w:rsidR="00121A2D"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4523660" w:history="1">
            <w:r w:rsidR="00121A2D" w:rsidRPr="0035353D">
              <w:rPr>
                <w:rStyle w:val="Hyperlink"/>
                <w:noProof/>
              </w:rPr>
              <w:t>Table 3 Comparison Table Based on Features</w:t>
            </w:r>
            <w:r w:rsidR="00121A2D">
              <w:rPr>
                <w:noProof/>
                <w:webHidden/>
              </w:rPr>
              <w:tab/>
            </w:r>
            <w:r w:rsidR="00121A2D">
              <w:rPr>
                <w:noProof/>
                <w:webHidden/>
              </w:rPr>
              <w:fldChar w:fldCharType="begin"/>
            </w:r>
            <w:r w:rsidR="00121A2D">
              <w:rPr>
                <w:noProof/>
                <w:webHidden/>
              </w:rPr>
              <w:instrText xml:space="preserve"> PAGEREF _Toc194523660 \h </w:instrText>
            </w:r>
            <w:r w:rsidR="00121A2D">
              <w:rPr>
                <w:noProof/>
                <w:webHidden/>
              </w:rPr>
            </w:r>
            <w:r w:rsidR="00121A2D">
              <w:rPr>
                <w:noProof/>
                <w:webHidden/>
              </w:rPr>
              <w:fldChar w:fldCharType="separate"/>
            </w:r>
            <w:r w:rsidR="00121A2D">
              <w:rPr>
                <w:noProof/>
                <w:webHidden/>
              </w:rPr>
              <w:t>15</w:t>
            </w:r>
            <w:r w:rsidR="00121A2D">
              <w:rPr>
                <w:noProof/>
                <w:webHidden/>
              </w:rPr>
              <w:fldChar w:fldCharType="end"/>
            </w:r>
          </w:hyperlink>
        </w:p>
        <w:p w14:paraId="147BAAA9" w14:textId="741F725D" w:rsidR="00121A2D"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4523661" w:history="1">
            <w:r w:rsidR="00121A2D" w:rsidRPr="0035353D">
              <w:rPr>
                <w:rStyle w:val="Hyperlink"/>
                <w:noProof/>
              </w:rPr>
              <w:t>Table 4 Caption Cost Benefit Table</w:t>
            </w:r>
            <w:r w:rsidR="00121A2D">
              <w:rPr>
                <w:noProof/>
                <w:webHidden/>
              </w:rPr>
              <w:tab/>
            </w:r>
            <w:r w:rsidR="00121A2D">
              <w:rPr>
                <w:noProof/>
                <w:webHidden/>
              </w:rPr>
              <w:fldChar w:fldCharType="begin"/>
            </w:r>
            <w:r w:rsidR="00121A2D">
              <w:rPr>
                <w:noProof/>
                <w:webHidden/>
              </w:rPr>
              <w:instrText xml:space="preserve"> PAGEREF _Toc194523661 \h </w:instrText>
            </w:r>
            <w:r w:rsidR="00121A2D">
              <w:rPr>
                <w:noProof/>
                <w:webHidden/>
              </w:rPr>
            </w:r>
            <w:r w:rsidR="00121A2D">
              <w:rPr>
                <w:noProof/>
                <w:webHidden/>
              </w:rPr>
              <w:fldChar w:fldCharType="separate"/>
            </w:r>
            <w:r w:rsidR="00121A2D">
              <w:rPr>
                <w:noProof/>
                <w:webHidden/>
              </w:rPr>
              <w:t>25</w:t>
            </w:r>
            <w:r w:rsidR="00121A2D">
              <w:rPr>
                <w:noProof/>
                <w:webHidden/>
              </w:rPr>
              <w:fldChar w:fldCharType="end"/>
            </w:r>
          </w:hyperlink>
        </w:p>
        <w:p w14:paraId="674ED6BB" w14:textId="13406FF6" w:rsidR="00121A2D" w:rsidRDefault="004950EF">
          <w:pPr>
            <w:pStyle w:val="TableofFigures"/>
            <w:tabs>
              <w:tab w:val="right" w:pos="9017"/>
            </w:tabs>
            <w:rPr>
              <w:rFonts w:asciiTheme="minorHAnsi" w:eastAsiaTheme="minorEastAsia" w:hAnsiTheme="minorHAnsi" w:cstheme="minorBidi"/>
              <w:noProof/>
              <w:sz w:val="22"/>
              <w:szCs w:val="22"/>
              <w:lang w:eastAsia="en-US"/>
            </w:rPr>
          </w:pPr>
          <w:hyperlink w:anchor="_Toc194523662" w:history="1">
            <w:r w:rsidR="00121A2D" w:rsidRPr="0035353D">
              <w:rPr>
                <w:rStyle w:val="Hyperlink"/>
                <w:noProof/>
              </w:rPr>
              <w:t>Table 5 Project Development Timeline: From Planning to Completion</w:t>
            </w:r>
            <w:r w:rsidR="00121A2D">
              <w:rPr>
                <w:noProof/>
                <w:webHidden/>
              </w:rPr>
              <w:tab/>
            </w:r>
            <w:r w:rsidR="00121A2D">
              <w:rPr>
                <w:noProof/>
                <w:webHidden/>
              </w:rPr>
              <w:fldChar w:fldCharType="begin"/>
            </w:r>
            <w:r w:rsidR="00121A2D">
              <w:rPr>
                <w:noProof/>
                <w:webHidden/>
              </w:rPr>
              <w:instrText xml:space="preserve"> PAGEREF _Toc194523662 \h </w:instrText>
            </w:r>
            <w:r w:rsidR="00121A2D">
              <w:rPr>
                <w:noProof/>
                <w:webHidden/>
              </w:rPr>
            </w:r>
            <w:r w:rsidR="00121A2D">
              <w:rPr>
                <w:noProof/>
                <w:webHidden/>
              </w:rPr>
              <w:fldChar w:fldCharType="separate"/>
            </w:r>
            <w:r w:rsidR="00121A2D">
              <w:rPr>
                <w:noProof/>
                <w:webHidden/>
              </w:rPr>
              <w:t>27</w:t>
            </w:r>
            <w:r w:rsidR="00121A2D">
              <w:rPr>
                <w:noProof/>
                <w:webHidden/>
              </w:rPr>
              <w:fldChar w:fldCharType="end"/>
            </w:r>
          </w:hyperlink>
        </w:p>
        <w:p w14:paraId="25447525" w14:textId="0A3B8492" w:rsidR="009A7722" w:rsidRDefault="009A7722" w:rsidP="009A7722">
          <w:pPr>
            <w:pBdr>
              <w:top w:val="nil"/>
              <w:left w:val="nil"/>
              <w:bottom w:val="nil"/>
              <w:right w:val="nil"/>
              <w:between w:val="nil"/>
            </w:pBdr>
            <w:tabs>
              <w:tab w:val="right" w:pos="9017"/>
            </w:tabs>
          </w:pPr>
          <w:r>
            <w:rPr>
              <w:b/>
              <w:bCs/>
              <w:noProof/>
            </w:rPr>
            <w:fldChar w:fldCharType="end"/>
          </w:r>
        </w:p>
        <w:p w14:paraId="4E4ED1C0" w14:textId="77777777" w:rsidR="00A76750" w:rsidRDefault="004950EF">
          <w:pPr>
            <w:tabs>
              <w:tab w:val="right" w:pos="9000"/>
            </w:tabs>
            <w:jc w:val="both"/>
          </w:pPr>
        </w:p>
      </w:sdtContent>
    </w:sdt>
    <w:p w14:paraId="40D18D43" w14:textId="77777777" w:rsidR="00A76750" w:rsidRDefault="0096384C">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LIST OF SYMBOLS</w:t>
      </w:r>
    </w:p>
    <w:p w14:paraId="42252D5D" w14:textId="77777777" w:rsidR="00A76750" w:rsidRDefault="00A76750">
      <w:pPr>
        <w:tabs>
          <w:tab w:val="right" w:pos="9000"/>
        </w:tabs>
        <w:ind w:left="720"/>
        <w:jc w:val="both"/>
        <w:rPr>
          <w:b/>
        </w:rPr>
      </w:pPr>
    </w:p>
    <w:p w14:paraId="1D63B2A2" w14:textId="77777777" w:rsidR="00A76750" w:rsidRDefault="0096384C">
      <w:pPr>
        <w:tabs>
          <w:tab w:val="right" w:pos="9000"/>
        </w:tabs>
        <w:jc w:val="both"/>
      </w:pPr>
      <w:r>
        <w:t>ISO: International Standardization Organization</w:t>
      </w:r>
    </w:p>
    <w:p w14:paraId="72C4C01F" w14:textId="77777777" w:rsidR="00A76750" w:rsidRDefault="0096384C">
      <w:pPr>
        <w:tabs>
          <w:tab w:val="right" w:pos="9000"/>
        </w:tabs>
        <w:jc w:val="both"/>
      </w:pPr>
      <w:r>
        <w:t>LIU: Lebanese International University</w:t>
      </w:r>
    </w:p>
    <w:p w14:paraId="010B591B" w14:textId="2A185FB4" w:rsidR="00A76750" w:rsidRDefault="0096384C">
      <w:pPr>
        <w:tabs>
          <w:tab w:val="right" w:pos="9000"/>
        </w:tabs>
        <w:jc w:val="both"/>
      </w:pPr>
      <w:proofErr w:type="spellStart"/>
      <w:r>
        <w:t>WiFi</w:t>
      </w:r>
      <w:proofErr w:type="spellEnd"/>
      <w:r>
        <w:t>: Wireless Fidelity</w:t>
      </w:r>
    </w:p>
    <w:p w14:paraId="041C56D5" w14:textId="01E9837C" w:rsidR="003D4414" w:rsidRDefault="003D4414">
      <w:pPr>
        <w:tabs>
          <w:tab w:val="right" w:pos="9000"/>
        </w:tabs>
        <w:jc w:val="both"/>
      </w:pPr>
      <w:r>
        <w:t>UI: User Interface.</w:t>
      </w:r>
    </w:p>
    <w:p w14:paraId="552FD1D7" w14:textId="144B87FF" w:rsidR="003D4414" w:rsidRDefault="003D4414">
      <w:pPr>
        <w:tabs>
          <w:tab w:val="right" w:pos="9000"/>
        </w:tabs>
        <w:jc w:val="both"/>
      </w:pPr>
      <w:r>
        <w:t>UX: User Experience.</w:t>
      </w:r>
    </w:p>
    <w:p w14:paraId="30ACFF9B" w14:textId="3A8BB216" w:rsidR="003D4414" w:rsidRDefault="003D4414">
      <w:pPr>
        <w:tabs>
          <w:tab w:val="right" w:pos="9000"/>
        </w:tabs>
        <w:jc w:val="both"/>
      </w:pPr>
      <w:proofErr w:type="spellStart"/>
      <w:r>
        <w:t>IoT</w:t>
      </w:r>
      <w:proofErr w:type="spellEnd"/>
      <w:r>
        <w:t>: Internet of Things.</w:t>
      </w:r>
    </w:p>
    <w:p w14:paraId="1C3BD60E" w14:textId="1DC27617" w:rsidR="003D4414" w:rsidRDefault="003D4414">
      <w:pPr>
        <w:tabs>
          <w:tab w:val="right" w:pos="9000"/>
        </w:tabs>
        <w:jc w:val="both"/>
      </w:pPr>
      <w:r>
        <w:t xml:space="preserve">TFL: Transport </w:t>
      </w:r>
      <w:proofErr w:type="gramStart"/>
      <w:r>
        <w:t>For</w:t>
      </w:r>
      <w:proofErr w:type="gramEnd"/>
      <w:r>
        <w:t xml:space="preserve"> London.</w:t>
      </w:r>
    </w:p>
    <w:p w14:paraId="4839004F" w14:textId="26A42005" w:rsidR="00121A2D" w:rsidRDefault="00121A2D">
      <w:pPr>
        <w:tabs>
          <w:tab w:val="right" w:pos="9000"/>
        </w:tabs>
        <w:jc w:val="both"/>
      </w:pPr>
      <w:r>
        <w:t>ER: Entity Relation Ship Diagram</w:t>
      </w:r>
    </w:p>
    <w:p w14:paraId="016D2D5F" w14:textId="7E8FC00F" w:rsidR="006E76E8" w:rsidRDefault="006E76E8">
      <w:pPr>
        <w:tabs>
          <w:tab w:val="right" w:pos="9000"/>
        </w:tabs>
        <w:jc w:val="both"/>
      </w:pPr>
      <w:r w:rsidRPr="006E76E8">
        <w:t>BSON</w:t>
      </w:r>
      <w:r>
        <w:t>:</w:t>
      </w:r>
      <w:r w:rsidRPr="006E76E8">
        <w:t xml:space="preserve"> stands for binary representation of JSON documents, although BSON contains more data types as compared to JSON</w:t>
      </w:r>
    </w:p>
    <w:p w14:paraId="16075F25" w14:textId="77777777" w:rsidR="003D4414" w:rsidRDefault="003D4414">
      <w:pPr>
        <w:tabs>
          <w:tab w:val="right" w:pos="9000"/>
        </w:tabs>
        <w:jc w:val="both"/>
      </w:pPr>
    </w:p>
    <w:p w14:paraId="2B660D64" w14:textId="77777777" w:rsidR="00A76750" w:rsidRDefault="00A76750">
      <w:pPr>
        <w:tabs>
          <w:tab w:val="right" w:pos="9000"/>
        </w:tabs>
        <w:jc w:val="both"/>
      </w:pPr>
    </w:p>
    <w:p w14:paraId="051C9218" w14:textId="77777777" w:rsidR="00A76750" w:rsidRDefault="00A76750">
      <w:pPr>
        <w:tabs>
          <w:tab w:val="right" w:pos="9000"/>
        </w:tabs>
        <w:jc w:val="both"/>
      </w:pPr>
    </w:p>
    <w:p w14:paraId="341D5CC0" w14:textId="77777777" w:rsidR="00A76750" w:rsidRDefault="00A76750">
      <w:pPr>
        <w:tabs>
          <w:tab w:val="right" w:pos="9000"/>
        </w:tabs>
        <w:jc w:val="both"/>
      </w:pPr>
    </w:p>
    <w:p w14:paraId="657C1285" w14:textId="77777777" w:rsidR="00A76750" w:rsidRDefault="00A76750">
      <w:pPr>
        <w:tabs>
          <w:tab w:val="right" w:pos="9000"/>
        </w:tabs>
        <w:jc w:val="both"/>
      </w:pPr>
    </w:p>
    <w:p w14:paraId="63DF5590" w14:textId="77777777" w:rsidR="00A76750" w:rsidRDefault="00A76750">
      <w:pPr>
        <w:tabs>
          <w:tab w:val="right" w:pos="9000"/>
        </w:tabs>
        <w:jc w:val="both"/>
      </w:pPr>
    </w:p>
    <w:p w14:paraId="09E2645C" w14:textId="77777777" w:rsidR="00A76750" w:rsidRDefault="00A76750">
      <w:pPr>
        <w:tabs>
          <w:tab w:val="right" w:pos="9000"/>
        </w:tabs>
        <w:jc w:val="both"/>
      </w:pPr>
    </w:p>
    <w:p w14:paraId="4D30D83D" w14:textId="77777777" w:rsidR="00A76750" w:rsidRDefault="00A76750">
      <w:pPr>
        <w:tabs>
          <w:tab w:val="right" w:pos="9000"/>
        </w:tabs>
        <w:ind w:left="720"/>
        <w:jc w:val="both"/>
      </w:pPr>
    </w:p>
    <w:p w14:paraId="65E48C8D" w14:textId="77777777" w:rsidR="00A76750" w:rsidRDefault="00A76750">
      <w:pPr>
        <w:tabs>
          <w:tab w:val="right" w:pos="9000"/>
        </w:tabs>
        <w:jc w:val="both"/>
        <w:sectPr w:rsidR="00A76750">
          <w:footerReference w:type="default" r:id="rId23"/>
          <w:pgSz w:w="11907" w:h="16839"/>
          <w:pgMar w:top="1440" w:right="1440" w:bottom="1440" w:left="1440" w:header="720" w:footer="720" w:gutter="0"/>
          <w:pgNumType w:start="1"/>
          <w:cols w:space="720"/>
          <w:titlePg/>
        </w:sectPr>
      </w:pPr>
    </w:p>
    <w:p w14:paraId="0BF0E8C0" w14:textId="77777777" w:rsidR="00A76750" w:rsidRDefault="0096384C">
      <w:pPr>
        <w:pStyle w:val="Heading1"/>
        <w:numPr>
          <w:ilvl w:val="0"/>
          <w:numId w:val="3"/>
        </w:numPr>
      </w:pPr>
      <w:r>
        <w:lastRenderedPageBreak/>
        <w:br/>
      </w:r>
      <w:bookmarkStart w:id="5" w:name="_Toc197866407"/>
      <w:r>
        <w:t>INTRODUCTION</w:t>
      </w:r>
      <w:bookmarkEnd w:id="5"/>
    </w:p>
    <w:p w14:paraId="341DB3F7" w14:textId="77777777" w:rsidR="00A76750" w:rsidRDefault="00A76750">
      <w:pPr>
        <w:tabs>
          <w:tab w:val="right" w:pos="9000"/>
        </w:tabs>
        <w:jc w:val="both"/>
        <w:rPr>
          <w:b/>
        </w:rPr>
      </w:pPr>
    </w:p>
    <w:p w14:paraId="728DD6A1" w14:textId="77777777" w:rsidR="00A76750" w:rsidRDefault="0096384C">
      <w:pPr>
        <w:pStyle w:val="Heading2"/>
        <w:numPr>
          <w:ilvl w:val="1"/>
          <w:numId w:val="3"/>
        </w:numPr>
        <w:jc w:val="both"/>
      </w:pPr>
      <w:bookmarkStart w:id="6" w:name="_Toc197866408"/>
      <w:r>
        <w:t>Background</w:t>
      </w:r>
      <w:bookmarkEnd w:id="6"/>
    </w:p>
    <w:p w14:paraId="59817089" w14:textId="259D8DAF" w:rsidR="00F87F1A" w:rsidRDefault="00F87F1A" w:rsidP="005D5FE6">
      <w:pPr>
        <w:tabs>
          <w:tab w:val="right" w:pos="9000"/>
        </w:tabs>
        <w:ind w:firstLine="840"/>
        <w:jc w:val="both"/>
      </w:pPr>
      <w:r>
        <w:t xml:space="preserve">Public transportation, particularly bus systems, is a cornerstone of urban mobility, offering an affordable and accessible means of travel for millions of people every day. Buses facilitate economic growth by reducing traffic congestion, lowering individual transportation costs, and stimulating local economies. Studies show that every dollar invested in public transit generates approximately five dollars in economic returns, highlighting its significant impact. Additionally, buses contribute to environmental sustainability by reducing carbon emissions. In the United States alone, public transit saves tons of CO₂ annually, making it a vital component in the fight against climate change. Beyond economic and environmental benefits, buses promote social equity by providing essential mobility for low-income populations, students, and the elderly, ensuring access to jobs, education, and healthcare.  </w:t>
      </w:r>
    </w:p>
    <w:p w14:paraId="54F4F190" w14:textId="525F9729" w:rsidR="00F87F1A" w:rsidRDefault="00F87F1A" w:rsidP="005D5FE6">
      <w:pPr>
        <w:tabs>
          <w:tab w:val="right" w:pos="9000"/>
        </w:tabs>
        <w:ind w:firstLine="840"/>
        <w:jc w:val="both"/>
      </w:pPr>
      <w:r>
        <w:t>Despite their importance, traditional bus systems face numerous challenges, including unpredictable delays due to traffic congestion, inefficient routing, and poor passenger experiences caused by a lack of real-time information. These inefficiencies lead to higher operational costs, increased fuel consumption, and decreased rider satisfaction. To address these issues, connected bus transportation systems have emerged as a transformative solution. By integrating technologies such as the Internet of Things (</w:t>
      </w:r>
      <w:proofErr w:type="spellStart"/>
      <w:r>
        <w:t>IoT</w:t>
      </w:r>
      <w:proofErr w:type="spellEnd"/>
      <w:r>
        <w:t>), GPS tracking, and real-time data analytics, these systems enhance efficiency, safety, and user experience. Real-time bus tracking allows passengers to monitor vehicle locations via mobile apps, significantly reducing wait times. Cities that have implemented smart bus systems, such as London and Singapore, have reported impr</w:t>
      </w:r>
      <w:r w:rsidR="005D5FE6">
        <w:t>ovements in on-time performance. Furthermore</w:t>
      </w:r>
      <w:r>
        <w:t xml:space="preserve">, AI-driven route </w:t>
      </w:r>
      <w:r>
        <w:lastRenderedPageBreak/>
        <w:t xml:space="preserve">optimization can reduce fuel consumption by 10-15%, while vehicle-to-infrastructure (V2I) communication enhances safety by preventing accidents and improving traffic management. </w:t>
      </w:r>
    </w:p>
    <w:p w14:paraId="77862D42" w14:textId="38270D82" w:rsidR="00A76750" w:rsidRDefault="00F87F1A" w:rsidP="00115466">
      <w:pPr>
        <w:tabs>
          <w:tab w:val="right" w:pos="9000"/>
        </w:tabs>
        <w:ind w:firstLine="840"/>
        <w:jc w:val="both"/>
      </w:pPr>
      <w:r>
        <w:t>However, the transition to connected bus transportation is not without challenges. High implementation costs, cybersecurity risks, and the need for infrastructure upgrades present significant barriers. Despite these obstacles, the global smart transportation market is projected to grow substantially, with estimates suggesting it could reach $285 billion by 2030. This growth reflects the increasing recognition of connected transit systems as a key component of future urban mobility. This project explores the development of a connected bus transportation system designed to improve efficiency, reduce delays, and enhance passenger satisfaction through real-time monitoring and data-driven decision-making. By addressing current inefficiencies and leveraging emerging technologies, such systems have the potential to revolutionize public transit, making it more reliable, sustainable, and user-friendly.</w:t>
      </w:r>
    </w:p>
    <w:p w14:paraId="71832B91" w14:textId="77777777" w:rsidR="00A76750" w:rsidRDefault="0096384C">
      <w:pPr>
        <w:pStyle w:val="Heading2"/>
        <w:numPr>
          <w:ilvl w:val="1"/>
          <w:numId w:val="3"/>
        </w:numPr>
      </w:pPr>
      <w:bookmarkStart w:id="7" w:name="_Toc197866409"/>
      <w:r>
        <w:t>Problem Statement</w:t>
      </w:r>
      <w:bookmarkEnd w:id="7"/>
      <w:r>
        <w:t xml:space="preserve"> </w:t>
      </w:r>
    </w:p>
    <w:p w14:paraId="1CF46E1F" w14:textId="685DAF3E" w:rsidR="00F87F1A" w:rsidRDefault="00F87F1A" w:rsidP="00F87F1A">
      <w:pPr>
        <w:tabs>
          <w:tab w:val="right" w:pos="9000"/>
        </w:tabs>
        <w:ind w:firstLine="810"/>
        <w:jc w:val="both"/>
      </w:pPr>
      <w:r>
        <w:t>The current cash-based payment system in public buses creates multiple operational challenges and passenger inconveniences. Cash transactions significantly slow down the boarding process, causing delays and longer waiting times at stops. This outdated payment method also leads to revenue leakage through inaccurate fare collection and potential theft, while making financial tracking and auditing difficult for transport operators. Passengers face daily frustrations from needing exact change or dealing with lost/damaged smart cards, coupled with uncertainty about bus arrival times due to lack of real-time tracking.</w:t>
      </w:r>
    </w:p>
    <w:p w14:paraId="464D5E57" w14:textId="7A2D5D6C" w:rsidR="00F87F1A" w:rsidRDefault="00F87F1A" w:rsidP="00F87F1A">
      <w:pPr>
        <w:tabs>
          <w:tab w:val="right" w:pos="9000"/>
        </w:tabs>
        <w:ind w:firstLine="810"/>
        <w:jc w:val="both"/>
      </w:pPr>
      <w:r>
        <w:t xml:space="preserve">This </w:t>
      </w:r>
      <w:proofErr w:type="spellStart"/>
      <w:r>
        <w:t>SmartBus</w:t>
      </w:r>
      <w:proofErr w:type="spellEnd"/>
      <w:r>
        <w:t xml:space="preserve"> cashless payment system directly tackles these issues through a comprehensive technological solution. The web-based administrative platform gives operators full control over agent management, real-time bus monitoring via GPS tracking, and dynamic route adjustments through an interactive mapping interface. Onboard Android payment terminals replace cash transactions with efficient NFC/QR code scanning, simultaneously </w:t>
      </w:r>
      <w:r>
        <w:lastRenderedPageBreak/>
        <w:t>transmitting vehicle location data. Passengers access a dedicated mobile app that provides account management, payment history, and accurate bus arrival predictions, eliminating the guesswork from their commute.</w:t>
      </w:r>
    </w:p>
    <w:p w14:paraId="23689DB9" w14:textId="036D6C5B" w:rsidR="00A76750" w:rsidRDefault="00F87F1A" w:rsidP="00F87F1A">
      <w:pPr>
        <w:tabs>
          <w:tab w:val="right" w:pos="9000"/>
        </w:tabs>
        <w:ind w:firstLine="810"/>
        <w:jc w:val="both"/>
      </w:pPr>
      <w:r>
        <w:t>By digitizing fare collection, the system dramatically reduces boarding times while preventing revenue loss through secure, traceable transactions. The integrated GPS functionality enables precise fleet monitoring for optimized route planning and improved schedule adherence. This transformation from manual cash handling to a fully digital payment ecosystem demonstrates how targeted technology implementation can resolve persistent inefficiencies in public transportation systems, benefiting both operators through better financial control and passengers through enhance</w:t>
      </w:r>
      <w:r w:rsidR="00115466">
        <w:t>d convenience and reliability.</w:t>
      </w:r>
    </w:p>
    <w:p w14:paraId="7F77796D" w14:textId="77777777" w:rsidR="00A76750" w:rsidRDefault="0096384C">
      <w:pPr>
        <w:pStyle w:val="Heading2"/>
        <w:numPr>
          <w:ilvl w:val="1"/>
          <w:numId w:val="3"/>
        </w:numPr>
      </w:pPr>
      <w:bookmarkStart w:id="8" w:name="_Toc197866410"/>
      <w:r>
        <w:t>General overview of the project</w:t>
      </w:r>
      <w:bookmarkEnd w:id="8"/>
    </w:p>
    <w:p w14:paraId="1C82ADF1" w14:textId="77777777" w:rsidR="00F51542" w:rsidRDefault="00F51542" w:rsidP="00F51542">
      <w:pPr>
        <w:ind w:firstLine="576"/>
        <w:jc w:val="both"/>
      </w:pPr>
      <w:r>
        <w:t>The Bus Management System is a modern solution designed to streamline bus fare collection using NFC (Near Field Communication) technology and QR code scanning. This system eliminates the need for cash payments, offering passengers a secure, contactless, and efficient way to pay their fares while providing real-time information on bus locations and estimated arrival times.</w:t>
      </w:r>
    </w:p>
    <w:p w14:paraId="5C57C141" w14:textId="218C22B3" w:rsidR="00F51542" w:rsidRDefault="00F51542" w:rsidP="00BB6EDF">
      <w:pPr>
        <w:jc w:val="both"/>
      </w:pPr>
      <w:r>
        <w:t xml:space="preserve">  </w:t>
      </w:r>
      <w:r>
        <w:tab/>
        <w:t>The system consists of two mobile apps and a web app. The bus-side mobile app, installed on each bus, uses an NFC reader to collect payments and a GPS tracker to share bus location data in real-time. Additionally, passengers can scan a QR code displayed on the bus mobile app using their camera app for fare payment, offering an alternative to NFC cards. The passenger mobile app allows users to log in, check their balance, view transaction history, and get real-time bus arrival updates. Meanwhile, the admin web app provides administrators with the ability to manage customer account</w:t>
      </w:r>
      <w:r w:rsidR="00BB6EDF">
        <w:t xml:space="preserve">s, track bus locations on a map, </w:t>
      </w:r>
      <w:r>
        <w:t>and monitor overall system operations.</w:t>
      </w:r>
    </w:p>
    <w:p w14:paraId="2D9DB820" w14:textId="29A7869B" w:rsidR="00F51542" w:rsidRDefault="00F51542" w:rsidP="00F51542">
      <w:pPr>
        <w:jc w:val="both"/>
      </w:pPr>
      <w:r>
        <w:lastRenderedPageBreak/>
        <w:t xml:space="preserve">  </w:t>
      </w:r>
      <w:r>
        <w:tab/>
        <w:t>The use of NFC for secure payments and QR codes for convenience ensures a fast, secure, and user-friendly payment process. With real-time GPS tracking, passengers can stay informed about bus locations and arrival times, improving their overall travel experience. The admin web app enables efficient management of user accounts and real-time monitoring of bus operations.</w:t>
      </w:r>
    </w:p>
    <w:p w14:paraId="7F97EA27" w14:textId="5FB30DB0" w:rsidR="00A76750" w:rsidRDefault="00F51542" w:rsidP="00F51542">
      <w:pPr>
        <w:ind w:firstLine="576"/>
        <w:jc w:val="both"/>
      </w:pPr>
      <w:r>
        <w:t>This Bus Management System modernizes urban public transportation by improving payment efficiency, enhancing convenience for passengers, and providing greater control for administrators. The solution is designed to meet the growing demand for digital, contactless payment systems while ensuring a smooth and transparent experience for both operators and passengers.</w:t>
      </w:r>
    </w:p>
    <w:p w14:paraId="01FEDC06" w14:textId="77777777" w:rsidR="00A76750" w:rsidRDefault="0096384C">
      <w:pPr>
        <w:pStyle w:val="Heading2"/>
        <w:numPr>
          <w:ilvl w:val="1"/>
          <w:numId w:val="3"/>
        </w:numPr>
        <w:jc w:val="both"/>
      </w:pPr>
      <w:bookmarkStart w:id="9" w:name="_Toc197866411"/>
      <w:r>
        <w:t>Thesis Outline</w:t>
      </w:r>
      <w:bookmarkEnd w:id="9"/>
    </w:p>
    <w:p w14:paraId="593134FD" w14:textId="7967CBBD" w:rsidR="00155ABA" w:rsidRDefault="00155ABA" w:rsidP="00155ABA">
      <w:pPr>
        <w:tabs>
          <w:tab w:val="right" w:pos="9000"/>
        </w:tabs>
        <w:ind w:firstLine="810"/>
        <w:jc w:val="both"/>
      </w:pPr>
      <w:r>
        <w:t xml:space="preserve">The rest of the report is structured as </w:t>
      </w:r>
      <w:r w:rsidR="00422D6C">
        <w:t>follows:</w:t>
      </w:r>
    </w:p>
    <w:p w14:paraId="4FCAA9D9" w14:textId="77777777" w:rsidR="00155ABA" w:rsidRDefault="00155ABA" w:rsidP="00155ABA">
      <w:pPr>
        <w:tabs>
          <w:tab w:val="right" w:pos="9000"/>
        </w:tabs>
        <w:ind w:firstLine="810"/>
        <w:jc w:val="both"/>
      </w:pPr>
      <w:r>
        <w:t xml:space="preserve">           Chapter 2 it presents similar systems to our project and discusses their strength and limitations, and compare them against our project.</w:t>
      </w:r>
    </w:p>
    <w:p w14:paraId="2CE2BECD" w14:textId="77777777" w:rsidR="00155ABA" w:rsidRDefault="00155ABA" w:rsidP="00155ABA">
      <w:pPr>
        <w:tabs>
          <w:tab w:val="right" w:pos="9000"/>
        </w:tabs>
        <w:ind w:firstLine="810"/>
        <w:jc w:val="both"/>
      </w:pPr>
      <w:r>
        <w:t xml:space="preserve">           Chapter 3: It introduces our system design and its architecture.</w:t>
      </w:r>
    </w:p>
    <w:p w14:paraId="11BE9791" w14:textId="3BB54355" w:rsidR="00155ABA" w:rsidRDefault="00155ABA" w:rsidP="00155ABA">
      <w:pPr>
        <w:tabs>
          <w:tab w:val="right" w:pos="9000"/>
        </w:tabs>
        <w:ind w:firstLine="810"/>
        <w:jc w:val="both"/>
      </w:pPr>
      <w:r>
        <w:t xml:space="preserve">           Chapter 4: It discuss tools and </w:t>
      </w:r>
      <w:r w:rsidR="005B5C9A">
        <w:t>requirements</w:t>
      </w:r>
      <w:r>
        <w:t xml:space="preserve"> used in project, and implementation of project between hardware and software.</w:t>
      </w:r>
    </w:p>
    <w:p w14:paraId="50171DEE" w14:textId="57C94807" w:rsidR="00A76750" w:rsidRPr="00133B3A" w:rsidRDefault="00155ABA" w:rsidP="00155ABA">
      <w:pPr>
        <w:tabs>
          <w:tab w:val="right" w:pos="9000"/>
        </w:tabs>
        <w:ind w:firstLine="810"/>
        <w:jc w:val="both"/>
        <w:rPr>
          <w:lang w:val="fr-FR"/>
        </w:rPr>
      </w:pPr>
      <w:r>
        <w:t xml:space="preserve">           Chapter 5: It includes a conclusion about the main points in the project and future ideas.</w:t>
      </w:r>
    </w:p>
    <w:p w14:paraId="21E41CD0" w14:textId="77777777" w:rsidR="00A76750" w:rsidRPr="00133B3A" w:rsidRDefault="0096384C">
      <w:pPr>
        <w:jc w:val="both"/>
        <w:rPr>
          <w:b/>
          <w:lang w:val="fr-FR"/>
        </w:rPr>
      </w:pPr>
      <w:r w:rsidRPr="00133B3A">
        <w:rPr>
          <w:lang w:val="fr-FR"/>
        </w:rPr>
        <w:br w:type="page"/>
      </w:r>
    </w:p>
    <w:p w14:paraId="473219E0" w14:textId="77777777" w:rsidR="00A76750" w:rsidRDefault="0096384C">
      <w:pPr>
        <w:pStyle w:val="Heading1"/>
        <w:numPr>
          <w:ilvl w:val="0"/>
          <w:numId w:val="3"/>
        </w:numPr>
      </w:pPr>
      <w:r w:rsidRPr="001C1BB3">
        <w:rPr>
          <w:lang w:val="en-AU"/>
        </w:rPr>
        <w:lastRenderedPageBreak/>
        <w:br/>
      </w:r>
      <w:bookmarkStart w:id="10" w:name="_Toc197866412"/>
      <w:r>
        <w:t>Survey of Existing Methods and Similar Systems</w:t>
      </w:r>
      <w:bookmarkEnd w:id="10"/>
    </w:p>
    <w:p w14:paraId="681776B2" w14:textId="77777777" w:rsidR="00A76750" w:rsidRDefault="00A76750">
      <w:pPr>
        <w:tabs>
          <w:tab w:val="right" w:pos="9000"/>
        </w:tabs>
        <w:jc w:val="both"/>
      </w:pPr>
    </w:p>
    <w:p w14:paraId="67318013" w14:textId="77777777" w:rsidR="00A76750" w:rsidRDefault="0096384C">
      <w:pPr>
        <w:pStyle w:val="Heading2"/>
        <w:numPr>
          <w:ilvl w:val="1"/>
          <w:numId w:val="3"/>
        </w:numPr>
        <w:jc w:val="both"/>
      </w:pPr>
      <w:bookmarkStart w:id="11" w:name="_Toc197866413"/>
      <w:r>
        <w:t>Introduction</w:t>
      </w:r>
      <w:bookmarkEnd w:id="11"/>
    </w:p>
    <w:p w14:paraId="5946EAEC" w14:textId="4DC48DBD" w:rsidR="00A76750" w:rsidRDefault="00F51542" w:rsidP="00BB6EDF">
      <w:pPr>
        <w:tabs>
          <w:tab w:val="right" w:pos="9000"/>
        </w:tabs>
        <w:ind w:firstLine="576"/>
        <w:jc w:val="both"/>
      </w:pPr>
      <w:r w:rsidRPr="00F51542">
        <w:t xml:space="preserve">As urban transportation evolves, various bus management systems have been developed to address the challenges of fare collection, real-time tracking, and fleet optimization. This chapter examines existing technologies and methodologies implemented in similar systems worldwide, analyzing their approaches to cashless payments, GPS-based vehicle monitoring, and centralized fleet management. By evaluating the strengths and limitations of current solutions—including smart card-based systems, mobile payment integrations, and </w:t>
      </w:r>
      <w:proofErr w:type="spellStart"/>
      <w:r w:rsidRPr="00F51542">
        <w:t>IoT</w:t>
      </w:r>
      <w:proofErr w:type="spellEnd"/>
      <w:r w:rsidRPr="00F51542">
        <w:t>-enabled tracking platforms—we establish a comparative framework to assess how our proposed Bus Management System offers improvements in efficiency, scalability, and user experience. The survey highlights gap in conventional systems, particularly in seamless payment integration and real-time data utilization, which our unified platform aims to resolve through its combined NFC/QR payment processing and dynamic route management capabilities.</w:t>
      </w:r>
    </w:p>
    <w:p w14:paraId="10AF44D1" w14:textId="20646FF9" w:rsidR="00A76750" w:rsidRDefault="003C040E">
      <w:pPr>
        <w:pStyle w:val="Heading2"/>
        <w:numPr>
          <w:ilvl w:val="1"/>
          <w:numId w:val="3"/>
        </w:numPr>
        <w:jc w:val="both"/>
      </w:pPr>
      <w:bookmarkStart w:id="12" w:name="_Toc197866414"/>
      <w:r w:rsidRPr="00F51542">
        <w:t>Transport for London</w:t>
      </w:r>
      <w:bookmarkEnd w:id="12"/>
      <w:r w:rsidRPr="00F51542">
        <w:t> </w:t>
      </w:r>
    </w:p>
    <w:p w14:paraId="1225086C" w14:textId="042EBA54" w:rsidR="00F51542" w:rsidRPr="00F51542" w:rsidRDefault="00F51542" w:rsidP="00F51542">
      <w:pPr>
        <w:pStyle w:val="NormalWeb"/>
        <w:shd w:val="clear" w:color="auto" w:fill="FFFFFF"/>
        <w:spacing w:before="120" w:beforeAutospacing="0" w:after="240" w:afterAutospacing="0"/>
        <w:ind w:left="360" w:firstLine="216"/>
        <w:jc w:val="both"/>
      </w:pPr>
      <w:r w:rsidRPr="00F51542">
        <w:t>Transport for London (</w:t>
      </w:r>
      <w:proofErr w:type="spellStart"/>
      <w:r w:rsidRPr="00F51542">
        <w:t>TfL</w:t>
      </w:r>
      <w:proofErr w:type="spellEnd"/>
      <w:r w:rsidRPr="00F51542">
        <w:t>) is a local government body responsible for most of the </w:t>
      </w:r>
      <w:hyperlink r:id="rId24" w:tooltip="Transport network" w:history="1">
        <w:r w:rsidRPr="00F51542">
          <w:t>transport network</w:t>
        </w:r>
      </w:hyperlink>
      <w:r w:rsidRPr="00F51542">
        <w:t> in </w:t>
      </w:r>
      <w:hyperlink r:id="rId25" w:tooltip="London" w:history="1">
        <w:r w:rsidRPr="00F51542">
          <w:t>London</w:t>
        </w:r>
      </w:hyperlink>
      <w:r w:rsidRPr="00F51542">
        <w:t>, </w:t>
      </w:r>
      <w:hyperlink r:id="rId26" w:tooltip="United Kingdom" w:history="1">
        <w:r w:rsidRPr="00F51542">
          <w:t>United Kingdom</w:t>
        </w:r>
      </w:hyperlink>
      <w:r w:rsidRPr="00F51542">
        <w:t xml:space="preserve">. </w:t>
      </w:r>
    </w:p>
    <w:p w14:paraId="31C0C52B" w14:textId="54400951" w:rsidR="00F51542" w:rsidRDefault="00F51542" w:rsidP="00F51542">
      <w:pPr>
        <w:pStyle w:val="NormalWeb"/>
        <w:shd w:val="clear" w:color="auto" w:fill="FFFFFF"/>
        <w:spacing w:before="120" w:beforeAutospacing="0" w:after="240" w:afterAutospacing="0"/>
        <w:ind w:left="360" w:firstLine="216"/>
        <w:jc w:val="both"/>
      </w:pPr>
      <w:proofErr w:type="spellStart"/>
      <w:r w:rsidRPr="00F51542">
        <w:t>TfL</w:t>
      </w:r>
      <w:proofErr w:type="spellEnd"/>
      <w:r w:rsidRPr="00F51542">
        <w:t xml:space="preserve"> is the successor organization of the </w:t>
      </w:r>
      <w:hyperlink r:id="rId27" w:tooltip="London Passenger Transport Board" w:history="1">
        <w:r w:rsidRPr="00F51542">
          <w:t>London Passenger Transport Board</w:t>
        </w:r>
      </w:hyperlink>
      <w:r w:rsidRPr="00F51542">
        <w:t>, which was established in 1933, and </w:t>
      </w:r>
      <w:hyperlink r:id="rId28" w:anchor="London's_transport_authorities" w:tooltip="History of public transport authorities in London" w:history="1">
        <w:r w:rsidRPr="00F51542">
          <w:t>several other bodies</w:t>
        </w:r>
      </w:hyperlink>
      <w:r w:rsidRPr="00F51542">
        <w:t> in the intervening years. Since the current organization's creation in 2000 as part of the </w:t>
      </w:r>
      <w:hyperlink r:id="rId29" w:tooltip="Greater London Authority" w:history="1">
        <w:r w:rsidRPr="00F51542">
          <w:t>Greater London Authority</w:t>
        </w:r>
      </w:hyperlink>
      <w:r w:rsidRPr="00F51542">
        <w:t xml:space="preserve"> (GLA), </w:t>
      </w:r>
      <w:proofErr w:type="spellStart"/>
      <w:r w:rsidRPr="00F51542">
        <w:t>TfL</w:t>
      </w:r>
      <w:proofErr w:type="spellEnd"/>
      <w:r w:rsidRPr="00F51542">
        <w:t xml:space="preserve"> has been responsible for operating multiple urban rail networks, including the </w:t>
      </w:r>
      <w:hyperlink r:id="rId30" w:tooltip="London Underground" w:history="1">
        <w:r w:rsidRPr="00F51542">
          <w:t>London Underground</w:t>
        </w:r>
      </w:hyperlink>
      <w:r w:rsidRPr="00F51542">
        <w:t> and </w:t>
      </w:r>
      <w:hyperlink r:id="rId31" w:tooltip="Docklands Light Railway" w:history="1">
        <w:r w:rsidRPr="00F51542">
          <w:t>Docklands Light Railway</w:t>
        </w:r>
      </w:hyperlink>
      <w:r w:rsidRPr="00F51542">
        <w:t>, as well as London's </w:t>
      </w:r>
      <w:hyperlink r:id="rId32" w:tooltip="London Buses" w:history="1">
        <w:r w:rsidRPr="00F51542">
          <w:t>buses</w:t>
        </w:r>
      </w:hyperlink>
      <w:r w:rsidRPr="00F51542">
        <w:t>, </w:t>
      </w:r>
      <w:hyperlink r:id="rId33" w:tooltip="Hackney carriage" w:history="1">
        <w:r w:rsidRPr="00F51542">
          <w:t>taxis</w:t>
        </w:r>
      </w:hyperlink>
      <w:r w:rsidRPr="00F51542">
        <w:t>, principal road routes, cycling provision, </w:t>
      </w:r>
      <w:hyperlink r:id="rId34" w:tooltip="Croydon Tramlink" w:history="1">
        <w:r w:rsidRPr="00F51542">
          <w:t>trams</w:t>
        </w:r>
      </w:hyperlink>
      <w:r w:rsidRPr="00F51542">
        <w:t>, and </w:t>
      </w:r>
      <w:hyperlink r:id="rId35" w:tooltip="London River Services" w:history="1">
        <w:r w:rsidRPr="00F51542">
          <w:t>river services</w:t>
        </w:r>
      </w:hyperlink>
      <w:r w:rsidRPr="00F51542">
        <w:t>. It does not control all </w:t>
      </w:r>
      <w:hyperlink r:id="rId36" w:tooltip="National Rail" w:history="1">
        <w:r w:rsidRPr="00F51542">
          <w:t>National Rail</w:t>
        </w:r>
      </w:hyperlink>
      <w:r w:rsidRPr="00F51542">
        <w:t> services in London, although it is responsible for </w:t>
      </w:r>
      <w:hyperlink r:id="rId37" w:tooltip="London Overground" w:history="1">
        <w:r w:rsidRPr="00F51542">
          <w:t>London Overground</w:t>
        </w:r>
      </w:hyperlink>
      <w:r w:rsidRPr="00F51542">
        <w:t> and </w:t>
      </w:r>
      <w:hyperlink r:id="rId38" w:tooltip="Elizabeth line" w:history="1">
        <w:r w:rsidRPr="00F51542">
          <w:t>Elizabeth line</w:t>
        </w:r>
      </w:hyperlink>
      <w:r w:rsidRPr="00F51542">
        <w:t> services. The underlying services are provided by a mixture of who</w:t>
      </w:r>
      <w:r>
        <w:t>lly owned subsidiary companies principally London Underground</w:t>
      </w:r>
      <w:r w:rsidRPr="00F51542">
        <w:t>,</w:t>
      </w:r>
      <w:r>
        <w:t xml:space="preserve"> by private sector franchisees </w:t>
      </w:r>
      <w:r w:rsidRPr="00F51542">
        <w:t>the remaining rail services, trams an</w:t>
      </w:r>
      <w:r>
        <w:t xml:space="preserve">d most buses and by licensees </w:t>
      </w:r>
      <w:r w:rsidRPr="00F51542">
        <w:t>some buses, taxis and river service</w:t>
      </w:r>
      <w:r>
        <w:t>s</w:t>
      </w:r>
      <w:r w:rsidRPr="00F51542">
        <w:t xml:space="preserve">. Fares are controlled by </w:t>
      </w:r>
      <w:proofErr w:type="spellStart"/>
      <w:r w:rsidRPr="00F51542">
        <w:t>TfL</w:t>
      </w:r>
      <w:proofErr w:type="spellEnd"/>
      <w:r w:rsidRPr="00F51542">
        <w:t>, rail services fares calculated using numbered </w:t>
      </w:r>
      <w:hyperlink r:id="rId39" w:tooltip="London fare zones" w:history="1">
        <w:r w:rsidRPr="00F51542">
          <w:t>zones</w:t>
        </w:r>
      </w:hyperlink>
      <w:r w:rsidRPr="00F51542">
        <w:t> across the capital</w:t>
      </w:r>
      <w:sdt>
        <w:sdtPr>
          <w:id w:val="-1887794341"/>
          <w:citation/>
        </w:sdtPr>
        <w:sdtContent>
          <w:r w:rsidR="00422D6C">
            <w:fldChar w:fldCharType="begin"/>
          </w:r>
          <w:r w:rsidR="00422D6C">
            <w:instrText xml:space="preserve"> CITATION Tra251 \l 1033 </w:instrText>
          </w:r>
          <w:r w:rsidR="00422D6C">
            <w:fldChar w:fldCharType="separate"/>
          </w:r>
          <w:r w:rsidR="00C76641">
            <w:rPr>
              <w:noProof/>
            </w:rPr>
            <w:t xml:space="preserve"> [1]</w:t>
          </w:r>
          <w:r w:rsidR="00422D6C">
            <w:fldChar w:fldCharType="end"/>
          </w:r>
        </w:sdtContent>
      </w:sdt>
      <w:r w:rsidRPr="00F51542">
        <w:t>.</w:t>
      </w:r>
    </w:p>
    <w:p w14:paraId="12BCD868" w14:textId="34451CC6" w:rsidR="00C0067A" w:rsidRPr="00F51542" w:rsidRDefault="00C0067A" w:rsidP="00F51542">
      <w:pPr>
        <w:pStyle w:val="NormalWeb"/>
        <w:shd w:val="clear" w:color="auto" w:fill="FFFFFF"/>
        <w:spacing w:before="120" w:beforeAutospacing="0" w:after="240" w:afterAutospacing="0"/>
        <w:ind w:left="360" w:firstLine="216"/>
        <w:jc w:val="both"/>
      </w:pPr>
      <w:r>
        <w:lastRenderedPageBreak/>
        <w:t xml:space="preserve">When Londoners leave the house they make sure they’ve got the essential –keys, phone, wallet and Oyster Card. The card is shown in </w:t>
      </w:r>
      <w:r>
        <w:fldChar w:fldCharType="begin"/>
      </w:r>
      <w:r>
        <w:instrText xml:space="preserve"> REF _Ref194407677 \h </w:instrText>
      </w:r>
      <w:r>
        <w:fldChar w:fldCharType="separate"/>
      </w:r>
      <w:r>
        <w:t xml:space="preserve">Figure </w:t>
      </w:r>
      <w:r>
        <w:rPr>
          <w:noProof/>
          <w:cs/>
        </w:rPr>
        <w:t>‎</w:t>
      </w:r>
      <w:r>
        <w:rPr>
          <w:noProof/>
        </w:rPr>
        <w:t>2</w:t>
      </w:r>
      <w:r>
        <w:noBreakHyphen/>
      </w:r>
      <w:r>
        <w:rPr>
          <w:noProof/>
        </w:rPr>
        <w:t>1</w:t>
      </w:r>
      <w:r>
        <w:fldChar w:fldCharType="end"/>
      </w:r>
    </w:p>
    <w:p w14:paraId="3DD953E4" w14:textId="152A4851" w:rsidR="00EA5DE0" w:rsidRPr="00EA5DE0" w:rsidRDefault="00EA5DE0">
      <w:pPr>
        <w:tabs>
          <w:tab w:val="right" w:pos="9000"/>
        </w:tabs>
        <w:ind w:firstLine="810"/>
        <w:jc w:val="both"/>
      </w:pPr>
    </w:p>
    <w:p w14:paraId="557431E3" w14:textId="77777777" w:rsidR="00EA5DE0" w:rsidRDefault="00EA5DE0">
      <w:pPr>
        <w:tabs>
          <w:tab w:val="right" w:pos="9000"/>
        </w:tabs>
        <w:ind w:firstLine="810"/>
        <w:jc w:val="both"/>
        <w:rPr>
          <w:b/>
        </w:rPr>
      </w:pPr>
    </w:p>
    <w:p w14:paraId="2E3D10C9" w14:textId="453F9D7D" w:rsidR="00F51542" w:rsidRDefault="00F51542" w:rsidP="00F51542">
      <w:pPr>
        <w:keepNext/>
        <w:tabs>
          <w:tab w:val="right" w:pos="9000"/>
        </w:tabs>
        <w:jc w:val="center"/>
      </w:pPr>
      <w:r>
        <w:rPr>
          <w:noProof/>
          <w:lang w:eastAsia="en-US"/>
        </w:rPr>
        <w:drawing>
          <wp:inline distT="0" distB="0" distL="0" distR="0" wp14:anchorId="78953EEB" wp14:editId="109BB855">
            <wp:extent cx="3779672" cy="1797801"/>
            <wp:effectExtent l="0" t="0" r="0" b="0"/>
            <wp:docPr id="1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779672" cy="1797801"/>
                    </a:xfrm>
                    <a:prstGeom prst="rect">
                      <a:avLst/>
                    </a:prstGeom>
                    <a:noFill/>
                    <a:ln>
                      <a:noFill/>
                      <a:prstDash/>
                    </a:ln>
                  </pic:spPr>
                </pic:pic>
              </a:graphicData>
            </a:graphic>
          </wp:inline>
        </w:drawing>
      </w:r>
    </w:p>
    <w:p w14:paraId="65AAA60F" w14:textId="652EA3D6" w:rsidR="00EA5DE0" w:rsidRDefault="00F51542" w:rsidP="00F51542">
      <w:pPr>
        <w:pStyle w:val="Caption"/>
      </w:pPr>
      <w:bookmarkStart w:id="13" w:name="_Toc198045351"/>
      <w:bookmarkStart w:id="14" w:name="_Ref194407677"/>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2</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w:t>
      </w:r>
      <w:r w:rsidR="004950EF">
        <w:fldChar w:fldCharType="end"/>
      </w:r>
      <w:bookmarkEnd w:id="14"/>
      <w:r>
        <w:t xml:space="preserve"> Shows The Oyster Card</w:t>
      </w:r>
      <w:bookmarkEnd w:id="13"/>
    </w:p>
    <w:p w14:paraId="56A3F97B" w14:textId="77777777" w:rsidR="00C0067A" w:rsidRDefault="00C0067A" w:rsidP="00C0067A">
      <w:pPr>
        <w:keepNext/>
        <w:tabs>
          <w:tab w:val="right" w:pos="9000"/>
        </w:tabs>
        <w:ind w:firstLine="810"/>
        <w:jc w:val="center"/>
      </w:pPr>
      <w:r>
        <w:rPr>
          <w:noProof/>
          <w:lang w:eastAsia="en-US"/>
        </w:rPr>
        <w:drawing>
          <wp:inline distT="0" distB="0" distL="0" distR="0" wp14:anchorId="03D2B11B" wp14:editId="44E1125B">
            <wp:extent cx="3315980" cy="2623687"/>
            <wp:effectExtent l="0" t="0" r="0" b="5213"/>
            <wp:docPr id="1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5719" t="8977" r="3505" b="2839"/>
                    <a:stretch>
                      <a:fillRect/>
                    </a:stretch>
                  </pic:blipFill>
                  <pic:spPr>
                    <a:xfrm>
                      <a:off x="0" y="0"/>
                      <a:ext cx="3315980" cy="2623687"/>
                    </a:xfrm>
                    <a:prstGeom prst="rect">
                      <a:avLst/>
                    </a:prstGeom>
                    <a:noFill/>
                    <a:ln>
                      <a:noFill/>
                      <a:prstDash/>
                    </a:ln>
                  </pic:spPr>
                </pic:pic>
              </a:graphicData>
            </a:graphic>
          </wp:inline>
        </w:drawing>
      </w:r>
    </w:p>
    <w:p w14:paraId="573EAEC5" w14:textId="79C8D7F0" w:rsidR="00A76750" w:rsidRDefault="00C0067A" w:rsidP="00C0067A">
      <w:pPr>
        <w:pStyle w:val="Caption"/>
      </w:pPr>
      <w:bookmarkStart w:id="15" w:name="_Toc198045352"/>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2</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w:t>
      </w:r>
      <w:r w:rsidR="004950EF">
        <w:fldChar w:fldCharType="end"/>
      </w:r>
      <w:r>
        <w:t xml:space="preserve"> Show Availability Android App on Play Store</w:t>
      </w:r>
      <w:bookmarkEnd w:id="15"/>
    </w:p>
    <w:p w14:paraId="67C38E55" w14:textId="3F7B14C9" w:rsidR="00155986" w:rsidRDefault="00155986" w:rsidP="004B3F52">
      <w:pPr>
        <w:jc w:val="both"/>
      </w:pPr>
      <w:r>
        <w:t xml:space="preserve">TFL GO have guided UI to improve UX, it guides new users to get started as shown in </w:t>
      </w:r>
      <w:r>
        <w:fldChar w:fldCharType="begin"/>
      </w:r>
      <w:r>
        <w:instrText xml:space="preserve"> REF _Ref194408229 \h </w:instrText>
      </w:r>
      <w:r w:rsidR="004B3F52">
        <w:instrText xml:space="preserve"> \* MERGEFORMAT </w:instrText>
      </w:r>
      <w:r>
        <w:fldChar w:fldCharType="separate"/>
      </w:r>
      <w:r>
        <w:t xml:space="preserve">Figure </w:t>
      </w:r>
      <w:r>
        <w:rPr>
          <w:noProof/>
          <w:cs/>
        </w:rPr>
        <w:t>‎</w:t>
      </w:r>
      <w:r>
        <w:rPr>
          <w:noProof/>
        </w:rPr>
        <w:t>2</w:t>
      </w:r>
      <w:r>
        <w:noBreakHyphen/>
      </w:r>
      <w:r>
        <w:rPr>
          <w:noProof/>
        </w:rPr>
        <w:t>3</w:t>
      </w:r>
      <w:r>
        <w:fldChar w:fldCharType="end"/>
      </w:r>
    </w:p>
    <w:p w14:paraId="7D85FF08" w14:textId="5B402F57" w:rsidR="00155986" w:rsidRDefault="00155986" w:rsidP="00BB6EDF">
      <w:pPr>
        <w:jc w:val="center"/>
      </w:pPr>
      <w:r>
        <w:rPr>
          <w:noProof/>
          <w:lang w:eastAsia="en-US"/>
        </w:rPr>
        <w:lastRenderedPageBreak/>
        <mc:AlternateContent>
          <mc:Choice Requires="wps">
            <w:drawing>
              <wp:anchor distT="0" distB="0" distL="114300" distR="114300" simplePos="0" relativeHeight="251664384" behindDoc="0" locked="0" layoutInCell="1" allowOverlap="1" wp14:anchorId="7F318E8E" wp14:editId="37BE243F">
                <wp:simplePos x="0" y="0"/>
                <wp:positionH relativeFrom="column">
                  <wp:posOffset>1554480</wp:posOffset>
                </wp:positionH>
                <wp:positionV relativeFrom="paragraph">
                  <wp:posOffset>3082290</wp:posOffset>
                </wp:positionV>
                <wp:extent cx="23215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61AC5B0E" w14:textId="2E1B6B11" w:rsidR="007874D0" w:rsidRPr="00150BC1" w:rsidRDefault="007874D0" w:rsidP="00155986">
                            <w:pPr>
                              <w:pStyle w:val="Caption"/>
                              <w:rPr>
                                <w:noProof/>
                              </w:rPr>
                            </w:pPr>
                            <w:bookmarkStart w:id="16" w:name="_Toc198045353"/>
                            <w:bookmarkStart w:id="17" w:name="_Ref194408229"/>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17"/>
                            <w:r>
                              <w:t xml:space="preserve"> Shows Guidance  To Get Started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318E8E" id="_x0000_t202" coordsize="21600,21600" o:spt="202" path="m,l,21600r21600,l21600,xe">
                <v:stroke joinstyle="miter"/>
                <v:path gradientshapeok="t" o:connecttype="rect"/>
              </v:shapetype>
              <v:shape id="Text Box 1" o:spid="_x0000_s1026" type="#_x0000_t202" style="position:absolute;left:0;text-align:left;margin-left:122.4pt;margin-top:242.7pt;width:18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" stroked="f">
                <v:textbox style="mso-fit-shape-to-text:t" inset="0,0,0,0">
                  <w:txbxContent>
                    <w:p w14:paraId="61AC5B0E" w14:textId="2E1B6B11" w:rsidR="007874D0" w:rsidRPr="00150BC1" w:rsidRDefault="007874D0" w:rsidP="00155986">
                      <w:pPr>
                        <w:pStyle w:val="Caption"/>
                        <w:rPr>
                          <w:noProof/>
                        </w:rPr>
                      </w:pPr>
                      <w:bookmarkStart w:id="18" w:name="_Toc198045353"/>
                      <w:bookmarkStart w:id="19" w:name="_Ref194408229"/>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19"/>
                      <w:r>
                        <w:t xml:space="preserve"> Shows Guidance  To Get Started</w:t>
                      </w:r>
                      <w:bookmarkEnd w:id="18"/>
                    </w:p>
                  </w:txbxContent>
                </v:textbox>
                <w10:wrap type="topAndBottom"/>
              </v:shape>
            </w:pict>
          </mc:Fallback>
        </mc:AlternateContent>
      </w:r>
      <w:r>
        <w:rPr>
          <w:noProof/>
          <w:lang w:eastAsia="en-US"/>
        </w:rPr>
        <w:drawing>
          <wp:inline distT="0" distB="0" distL="0" distR="0" wp14:anchorId="2CE14E63" wp14:editId="26F54C70">
            <wp:extent cx="2321560" cy="2834640"/>
            <wp:effectExtent l="0" t="0" r="2540" b="3810"/>
            <wp:docPr id="14"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lum/>
                      <a:alphaModFix/>
                      <a:extLst>
                        <a:ext uri="{28A0092B-C50C-407E-A947-70E740481C1C}">
                          <a14:useLocalDpi xmlns:a14="http://schemas.microsoft.com/office/drawing/2010/main" val="0"/>
                        </a:ext>
                      </a:extLst>
                    </a:blip>
                    <a:srcRect/>
                    <a:stretch>
                      <a:fillRect/>
                    </a:stretch>
                  </pic:blipFill>
                  <pic:spPr>
                    <a:xfrm>
                      <a:off x="0" y="0"/>
                      <a:ext cx="2321560" cy="2834640"/>
                    </a:xfrm>
                    <a:prstGeom prst="rect">
                      <a:avLst/>
                    </a:prstGeom>
                    <a:noFill/>
                    <a:ln>
                      <a:noFill/>
                      <a:prstDash/>
                    </a:ln>
                  </pic:spPr>
                </pic:pic>
              </a:graphicData>
            </a:graphic>
          </wp:inline>
        </w:drawing>
      </w:r>
    </w:p>
    <w:p w14:paraId="0A6B1E30" w14:textId="065B9FC2" w:rsidR="00155986" w:rsidRDefault="00155986" w:rsidP="005A1CEE">
      <w:pPr>
        <w:ind w:firstLine="576"/>
        <w:jc w:val="both"/>
      </w:pPr>
      <w:r>
        <w:t xml:space="preserve">It also </w:t>
      </w:r>
      <w:r w:rsidR="00ED3DB5">
        <w:t>has</w:t>
      </w:r>
      <w:r>
        <w:t xml:space="preserve"> management UI that contain account, setting for controlling saving histor</w:t>
      </w:r>
      <w:r w:rsidR="00ED3DB5">
        <w:t>y</w:t>
      </w:r>
      <w:r>
        <w:t xml:space="preserve"> and sharing data, and tutorials</w:t>
      </w:r>
      <w:r w:rsidR="00ED3DB5">
        <w:t xml:space="preserve">, </w:t>
      </w:r>
      <w:r>
        <w:t>feedbacks</w:t>
      </w:r>
      <w:r w:rsidR="00ED3DB5">
        <w:t xml:space="preserve">, </w:t>
      </w:r>
      <w:r>
        <w:t xml:space="preserve">support in About as shown in </w:t>
      </w:r>
      <w:r w:rsidR="005A1CEE">
        <w:fldChar w:fldCharType="begin"/>
      </w:r>
      <w:r w:rsidR="005A1CEE">
        <w:instrText xml:space="preserve"> REF _Ref197944345 \h </w:instrText>
      </w:r>
      <w:r w:rsidR="005A1CEE">
        <w:fldChar w:fldCharType="separate"/>
      </w:r>
      <w:r w:rsidR="005A1CEE">
        <w:t xml:space="preserve">Figure </w:t>
      </w:r>
      <w:r w:rsidR="005A1CEE">
        <w:rPr>
          <w:noProof/>
          <w:cs/>
        </w:rPr>
        <w:t>‎</w:t>
      </w:r>
      <w:r w:rsidR="005A1CEE">
        <w:rPr>
          <w:noProof/>
        </w:rPr>
        <w:t>2</w:t>
      </w:r>
      <w:r w:rsidR="005A1CEE">
        <w:noBreakHyphen/>
      </w:r>
      <w:r w:rsidR="005A1CEE">
        <w:rPr>
          <w:noProof/>
        </w:rPr>
        <w:t>4</w:t>
      </w:r>
      <w:r w:rsidR="005A1CEE">
        <w:fldChar w:fldCharType="end"/>
      </w:r>
    </w:p>
    <w:p w14:paraId="2F63F59D" w14:textId="77777777" w:rsidR="004B3F52" w:rsidRDefault="004B3F52" w:rsidP="004B3F52">
      <w:pPr>
        <w:ind w:firstLine="576"/>
        <w:jc w:val="both"/>
      </w:pPr>
    </w:p>
    <w:p w14:paraId="6820C1F6" w14:textId="77777777" w:rsidR="004B3F52" w:rsidRDefault="00BB6EDF" w:rsidP="004B3F52">
      <w:pPr>
        <w:keepNext/>
        <w:ind w:firstLine="576"/>
        <w:jc w:val="center"/>
      </w:pPr>
      <w:r>
        <w:rPr>
          <w:noProof/>
          <w:lang w:eastAsia="en-US"/>
        </w:rPr>
        <w:lastRenderedPageBreak/>
        <w:drawing>
          <wp:inline distT="0" distB="0" distL="0" distR="0" wp14:anchorId="50E3CF85" wp14:editId="4E9D0977">
            <wp:extent cx="1744980" cy="3352800"/>
            <wp:effectExtent l="0" t="0" r="7620" b="0"/>
            <wp:docPr id="3"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lum/>
                      <a:alphaModFix/>
                      <a:extLst>
                        <a:ext uri="{28A0092B-C50C-407E-A947-70E740481C1C}">
                          <a14:useLocalDpi xmlns:a14="http://schemas.microsoft.com/office/drawing/2010/main" val="0"/>
                        </a:ext>
                      </a:extLst>
                    </a:blip>
                    <a:srcRect/>
                    <a:stretch>
                      <a:fillRect/>
                    </a:stretch>
                  </pic:blipFill>
                  <pic:spPr>
                    <a:xfrm>
                      <a:off x="0" y="0"/>
                      <a:ext cx="1744980" cy="3352800"/>
                    </a:xfrm>
                    <a:prstGeom prst="rect">
                      <a:avLst/>
                    </a:prstGeom>
                    <a:noFill/>
                    <a:ln>
                      <a:noFill/>
                      <a:prstDash/>
                    </a:ln>
                  </pic:spPr>
                </pic:pic>
              </a:graphicData>
            </a:graphic>
          </wp:inline>
        </w:drawing>
      </w:r>
    </w:p>
    <w:p w14:paraId="0F92AA82" w14:textId="4119623C" w:rsidR="00BB6EDF" w:rsidRDefault="004B3F52" w:rsidP="004B3F52">
      <w:pPr>
        <w:pStyle w:val="Caption"/>
      </w:pPr>
      <w:bookmarkStart w:id="20" w:name="_Ref197944327"/>
      <w:bookmarkStart w:id="21" w:name="_Toc198045354"/>
      <w:bookmarkStart w:id="22" w:name="_Ref197944345"/>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2</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4</w:t>
      </w:r>
      <w:r w:rsidR="004950EF">
        <w:fldChar w:fldCharType="end"/>
      </w:r>
      <w:bookmarkEnd w:id="22"/>
      <w:r>
        <w:t xml:space="preserve"> </w:t>
      </w:r>
      <w:r w:rsidRPr="005E7DDC">
        <w:t>Shows Management UI</w:t>
      </w:r>
      <w:bookmarkEnd w:id="20"/>
      <w:bookmarkEnd w:id="21"/>
    </w:p>
    <w:p w14:paraId="107A7C6B" w14:textId="22F3B193" w:rsidR="00BB6EDF" w:rsidRDefault="00BB6EDF" w:rsidP="00BB6EDF">
      <w:pPr>
        <w:pStyle w:val="Caption"/>
      </w:pPr>
    </w:p>
    <w:p w14:paraId="2B1E9020" w14:textId="000784F3" w:rsidR="00155986" w:rsidRDefault="00392800" w:rsidP="004B3F52">
      <w:pPr>
        <w:ind w:firstLine="576"/>
        <w:jc w:val="both"/>
      </w:pPr>
      <w:r w:rsidRPr="00392800">
        <w:t>The TFL application features a fixed map of London as its main interface, providing users with an interactive overview of the city’s transport network. The app includes several key functions accessible through dedicated buttons: Direction offers step-by-step route planning for the Tube, buses, and walking routes. Buses provides real-time arrival updates, route maps, and schedule information to help travelers navigate the bus network efficiently. Status alerts users to live service disruptions, delays, or closures across all TFL services, ensuring they can adjust their journeys as needed. Payment integrates contactless fare systems, Oyster card top-ups, and fare calculators for seamless transactions. Finally, GPS Location tracks the user’s position in real time, suggesting nearby stations, stops, and optimal routes based on their current whereabouts. Together, these features create a comprehensive tool for navigating London’s transport system with ease.</w:t>
      </w:r>
      <w:r>
        <w:t xml:space="preserve"> As shown in </w:t>
      </w:r>
      <w:r>
        <w:fldChar w:fldCharType="begin"/>
      </w:r>
      <w:r>
        <w:instrText xml:space="preserve"> REF _Ref194409098 \h </w:instrText>
      </w:r>
      <w:r w:rsidR="004B3F52">
        <w:instrText xml:space="preserve"> \* MERGEFORMAT </w:instrText>
      </w:r>
      <w:r>
        <w:fldChar w:fldCharType="separate"/>
      </w:r>
      <w:r>
        <w:t xml:space="preserve">Figure </w:t>
      </w:r>
      <w:r>
        <w:rPr>
          <w:noProof/>
          <w:cs/>
        </w:rPr>
        <w:t>‎</w:t>
      </w:r>
      <w:r>
        <w:rPr>
          <w:noProof/>
        </w:rPr>
        <w:t>2</w:t>
      </w:r>
      <w:r>
        <w:noBreakHyphen/>
      </w:r>
      <w:r>
        <w:rPr>
          <w:noProof/>
        </w:rPr>
        <w:t>5</w:t>
      </w:r>
      <w:r>
        <w:fldChar w:fldCharType="end"/>
      </w:r>
    </w:p>
    <w:p w14:paraId="47E9FCB6" w14:textId="77777777" w:rsidR="00ED3DB5" w:rsidRDefault="00ED3DB5" w:rsidP="00392800">
      <w:pPr>
        <w:keepNext/>
        <w:ind w:firstLine="576"/>
        <w:jc w:val="center"/>
      </w:pPr>
      <w:ins w:id="23" w:author="Mahmoud Ayoub" w:date="2025-03-29T14:01:00Z">
        <w:r>
          <w:rPr>
            <w:noProof/>
            <w:lang w:eastAsia="en-US"/>
          </w:rPr>
          <w:lastRenderedPageBreak/>
          <w:drawing>
            <wp:inline distT="0" distB="0" distL="0" distR="0" wp14:anchorId="1720852C" wp14:editId="55A1AB12">
              <wp:extent cx="5730240" cy="2644775"/>
              <wp:effectExtent l="0" t="0" r="3810" b="3175"/>
              <wp:docPr id="1596148239" name="Picture 21"/>
              <wp:cNvGraphicFramePr/>
              <a:graphic xmlns:a="http://schemas.openxmlformats.org/drawingml/2006/main">
                <a:graphicData uri="http://schemas.openxmlformats.org/drawingml/2006/picture">
                  <pic:pic xmlns:pic="http://schemas.openxmlformats.org/drawingml/2006/picture">
                    <pic:nvPicPr>
                      <pic:cNvPr id="8" name="Picture 21"/>
                      <pic:cNvPicPr/>
                    </pic:nvPicPr>
                    <pic:blipFill>
                      <a:blip r:embed="rId44">
                        <a:lum/>
                        <a:alphaModFix/>
                      </a:blip>
                      <a:srcRect/>
                      <a:stretch>
                        <a:fillRect/>
                      </a:stretch>
                    </pic:blipFill>
                    <pic:spPr>
                      <a:xfrm>
                        <a:off x="0" y="0"/>
                        <a:ext cx="5730240" cy="2644775"/>
                      </a:xfrm>
                      <a:prstGeom prst="rect">
                        <a:avLst/>
                      </a:prstGeom>
                      <a:noFill/>
                      <a:ln>
                        <a:noFill/>
                        <a:prstDash/>
                      </a:ln>
                    </pic:spPr>
                  </pic:pic>
                </a:graphicData>
              </a:graphic>
            </wp:inline>
          </w:drawing>
        </w:r>
      </w:ins>
    </w:p>
    <w:p w14:paraId="4B943E7A" w14:textId="4BDFE247" w:rsidR="00ED3DB5" w:rsidRDefault="00ED3DB5" w:rsidP="00392800">
      <w:pPr>
        <w:pStyle w:val="Caption"/>
      </w:pPr>
      <w:bookmarkStart w:id="24" w:name="_Toc198045355"/>
      <w:bookmarkStart w:id="25" w:name="_Ref194409098"/>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2</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5</w:t>
      </w:r>
      <w:r w:rsidR="004950EF">
        <w:fldChar w:fldCharType="end"/>
      </w:r>
      <w:bookmarkEnd w:id="25"/>
      <w:r>
        <w:t xml:space="preserve"> Shows Interactive Map For Passengers To Control And View Trips</w:t>
      </w:r>
      <w:bookmarkEnd w:id="24"/>
    </w:p>
    <w:p w14:paraId="738A797C" w14:textId="77777777" w:rsidR="00ED3DB5" w:rsidRPr="00155986" w:rsidRDefault="00ED3DB5" w:rsidP="00155986">
      <w:pPr>
        <w:ind w:firstLine="576"/>
      </w:pPr>
    </w:p>
    <w:p w14:paraId="1AC395EF" w14:textId="2B46F02A" w:rsidR="00A76750" w:rsidRDefault="007A6AFE" w:rsidP="007A6AFE">
      <w:pPr>
        <w:pStyle w:val="Heading2"/>
        <w:numPr>
          <w:ilvl w:val="1"/>
          <w:numId w:val="3"/>
        </w:numPr>
        <w:jc w:val="both"/>
      </w:pPr>
      <w:bookmarkStart w:id="26" w:name="_Toc197866415"/>
      <w:proofErr w:type="spellStart"/>
      <w:r w:rsidRPr="007A6AFE">
        <w:t>Üstra</w:t>
      </w:r>
      <w:proofErr w:type="spellEnd"/>
      <w:r w:rsidRPr="007A6AFE">
        <w:t xml:space="preserve"> </w:t>
      </w:r>
      <w:proofErr w:type="spellStart"/>
      <w:r w:rsidRPr="007A6AFE">
        <w:t>Hannoversche</w:t>
      </w:r>
      <w:proofErr w:type="spellEnd"/>
      <w:r w:rsidRPr="007A6AFE">
        <w:t xml:space="preserve"> </w:t>
      </w:r>
      <w:proofErr w:type="spellStart"/>
      <w:r w:rsidRPr="007A6AFE">
        <w:t>Verkehrsbetriebe</w:t>
      </w:r>
      <w:proofErr w:type="spellEnd"/>
      <w:r w:rsidRPr="007A6AFE">
        <w:t xml:space="preserve"> AG</w:t>
      </w:r>
      <w:bookmarkEnd w:id="26"/>
    </w:p>
    <w:p w14:paraId="433788C4" w14:textId="1FC58CD9" w:rsidR="00A76750" w:rsidRDefault="007A6AFE">
      <w:pPr>
        <w:tabs>
          <w:tab w:val="right" w:pos="9000"/>
        </w:tabs>
        <w:ind w:firstLine="810"/>
        <w:jc w:val="both"/>
      </w:pPr>
      <w:proofErr w:type="spellStart"/>
      <w:r w:rsidRPr="007A6AFE">
        <w:t>Üstra</w:t>
      </w:r>
      <w:proofErr w:type="spellEnd"/>
      <w:r w:rsidRPr="007A6AFE">
        <w:t xml:space="preserve"> </w:t>
      </w:r>
      <w:proofErr w:type="spellStart"/>
      <w:r w:rsidRPr="007A6AFE">
        <w:t>Hannoversche</w:t>
      </w:r>
      <w:proofErr w:type="spellEnd"/>
      <w:r w:rsidRPr="007A6AFE">
        <w:t xml:space="preserve"> </w:t>
      </w:r>
      <w:proofErr w:type="spellStart"/>
      <w:r w:rsidRPr="007A6AFE">
        <w:t>Verkehrsbetriebe</w:t>
      </w:r>
      <w:proofErr w:type="spellEnd"/>
      <w:r w:rsidRPr="007A6AFE">
        <w:t xml:space="preserve"> AG is the operator of public transport in the city of Hanover, Germany. The company is a member of the </w:t>
      </w:r>
      <w:proofErr w:type="spellStart"/>
      <w:r w:rsidRPr="007A6AFE">
        <w:t>Großraum-Verkehr</w:t>
      </w:r>
      <w:proofErr w:type="spellEnd"/>
      <w:r w:rsidRPr="007A6AFE">
        <w:t xml:space="preserve"> Hannover transport association. From 2003 to 2006, it had outsourced its operations, but officially resumed as a service provider on January 1, 2007</w:t>
      </w:r>
      <w:sdt>
        <w:sdtPr>
          <w:id w:val="-580603193"/>
          <w:citation/>
        </w:sdtPr>
        <w:sdtContent>
          <w:r>
            <w:fldChar w:fldCharType="begin"/>
          </w:r>
          <w:r>
            <w:instrText xml:space="preserve"> CITATION Con24 \l 1033 </w:instrText>
          </w:r>
          <w:r>
            <w:fldChar w:fldCharType="separate"/>
          </w:r>
          <w:r w:rsidR="00C76641">
            <w:rPr>
              <w:noProof/>
            </w:rPr>
            <w:t xml:space="preserve"> [2]</w:t>
          </w:r>
          <w:r>
            <w:fldChar w:fldCharType="end"/>
          </w:r>
        </w:sdtContent>
      </w:sdt>
      <w:r w:rsidRPr="007A6AFE">
        <w:t>.</w:t>
      </w:r>
    </w:p>
    <w:p w14:paraId="2328F15A" w14:textId="79E202C1" w:rsidR="005A1CEE" w:rsidRDefault="00A75343" w:rsidP="005A1CEE">
      <w:pPr>
        <w:tabs>
          <w:tab w:val="right" w:pos="9000"/>
        </w:tabs>
        <w:ind w:firstLine="810"/>
        <w:jc w:val="both"/>
      </w:pPr>
      <w:r>
        <w:rPr>
          <w:noProof/>
          <w:lang w:eastAsia="en-US"/>
        </w:rPr>
        <w:lastRenderedPageBreak/>
        <mc:AlternateContent>
          <mc:Choice Requires="wps">
            <w:drawing>
              <wp:anchor distT="0" distB="0" distL="114300" distR="114300" simplePos="0" relativeHeight="251701248" behindDoc="0" locked="0" layoutInCell="1" allowOverlap="1" wp14:anchorId="37F20A06" wp14:editId="2ABFA947">
                <wp:simplePos x="0" y="0"/>
                <wp:positionH relativeFrom="column">
                  <wp:posOffset>1767840</wp:posOffset>
                </wp:positionH>
                <wp:positionV relativeFrom="paragraph">
                  <wp:posOffset>4095750</wp:posOffset>
                </wp:positionV>
                <wp:extent cx="19431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746B6851" w14:textId="45A30918" w:rsidR="007874D0" w:rsidRPr="004C574A" w:rsidRDefault="007874D0" w:rsidP="00A75343">
                            <w:pPr>
                              <w:pStyle w:val="Caption"/>
                              <w:rPr>
                                <w:noProof/>
                              </w:rPr>
                            </w:pPr>
                            <w:bookmarkStart w:id="27" w:name="_Toc198045356"/>
                            <w:bookmarkStart w:id="28" w:name="_Ref197266322"/>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28"/>
                            <w:r>
                              <w:t xml:space="preserve"> </w:t>
                            </w:r>
                            <w:r w:rsidRPr="005F74C0">
                              <w:t>Shows Optional Stop and the Wide Transportation Ways</w:t>
                            </w:r>
                            <w:sdt>
                              <w:sdtPr>
                                <w:id w:val="-585074703"/>
                                <w:citation/>
                              </w:sdtPr>
                              <w:sdtContent>
                                <w:r>
                                  <w:fldChar w:fldCharType="begin"/>
                                </w:r>
                                <w:r>
                                  <w:instrText xml:space="preserve"> CITATION htt \l 1033 </w:instrText>
                                </w:r>
                                <w:r>
                                  <w:fldChar w:fldCharType="separate"/>
                                </w:r>
                                <w:r>
                                  <w:rPr>
                                    <w:noProof/>
                                  </w:rPr>
                                  <w:t xml:space="preserve"> [7]</w:t>
                                </w:r>
                                <w: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0A06" id="Text Box 8" o:spid="_x0000_s1027" type="#_x0000_t202" style="position:absolute;left:0;text-align:left;margin-left:139.2pt;margin-top:322.5pt;width:15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" stroked="f">
                <v:textbox style="mso-fit-shape-to-text:t" inset="0,0,0,0">
                  <w:txbxContent>
                    <w:p w14:paraId="746B6851" w14:textId="45A30918" w:rsidR="007874D0" w:rsidRPr="004C574A" w:rsidRDefault="007874D0" w:rsidP="00A75343">
                      <w:pPr>
                        <w:pStyle w:val="Caption"/>
                        <w:rPr>
                          <w:noProof/>
                        </w:rPr>
                      </w:pPr>
                      <w:bookmarkStart w:id="29" w:name="_Toc198045356"/>
                      <w:bookmarkStart w:id="30" w:name="_Ref197266322"/>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30"/>
                      <w:r>
                        <w:t xml:space="preserve"> </w:t>
                      </w:r>
                      <w:r w:rsidRPr="005F74C0">
                        <w:t>Shows Optional Stop and the Wide Transportation Ways</w:t>
                      </w:r>
                      <w:sdt>
                        <w:sdtPr>
                          <w:id w:val="-585074703"/>
                          <w:citation/>
                        </w:sdtPr>
                        <w:sdtContent>
                          <w:r>
                            <w:fldChar w:fldCharType="begin"/>
                          </w:r>
                          <w:r>
                            <w:instrText xml:space="preserve"> CITATION htt \l 1033 </w:instrText>
                          </w:r>
                          <w:r>
                            <w:fldChar w:fldCharType="separate"/>
                          </w:r>
                          <w:r>
                            <w:rPr>
                              <w:noProof/>
                            </w:rPr>
                            <w:t xml:space="preserve"> [7]</w:t>
                          </w:r>
                          <w:r>
                            <w:fldChar w:fldCharType="end"/>
                          </w:r>
                        </w:sdtContent>
                      </w:sdt>
                      <w:bookmarkEnd w:id="29"/>
                    </w:p>
                  </w:txbxContent>
                </v:textbox>
                <w10:wrap type="topAndBottom"/>
              </v:shape>
            </w:pict>
          </mc:Fallback>
        </mc:AlternateContent>
      </w:r>
      <w:r w:rsidR="00CA6F31">
        <w:rPr>
          <w:noProof/>
          <w:lang w:eastAsia="en-US"/>
        </w:rPr>
        <w:drawing>
          <wp:anchor distT="0" distB="0" distL="114300" distR="114300" simplePos="0" relativeHeight="251670528" behindDoc="0" locked="0" layoutInCell="1" allowOverlap="1" wp14:anchorId="4089D421" wp14:editId="43EAA306">
            <wp:simplePos x="0" y="0"/>
            <wp:positionH relativeFrom="column">
              <wp:posOffset>1767840</wp:posOffset>
            </wp:positionH>
            <wp:positionV relativeFrom="paragraph">
              <wp:posOffset>1348740</wp:posOffset>
            </wp:positionV>
            <wp:extent cx="1943100" cy="2689860"/>
            <wp:effectExtent l="0" t="0" r="0" b="0"/>
            <wp:wrapTopAndBottom/>
            <wp:docPr id="19"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943100" cy="2689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spellStart"/>
      <w:r w:rsidR="00A777EC" w:rsidRPr="00A777EC">
        <w:t>Üstra</w:t>
      </w:r>
      <w:proofErr w:type="spellEnd"/>
      <w:r w:rsidR="00A777EC" w:rsidRPr="00A777EC">
        <w:t xml:space="preserve"> does not support smart payment it relies on banking system, but it supports transportation help</w:t>
      </w:r>
      <w:r w:rsidR="00A777EC">
        <w:t xml:space="preserve"> like</w:t>
      </w:r>
      <w:r w:rsidR="00CA6F31">
        <w:t xml:space="preserve"> </w:t>
      </w:r>
      <w:r w:rsidR="00A777EC">
        <w:t>seeing information about current trips</w:t>
      </w:r>
      <w:r w:rsidR="00A777EC" w:rsidRPr="00A777EC">
        <w:t>. In addition, it is wider than traveling via bus yet it can include several transportation ways like train. As shown in</w:t>
      </w:r>
      <w:r w:rsidR="00CA6F31">
        <w:t xml:space="preserve"> </w:t>
      </w:r>
      <w:r w:rsidR="007878CE">
        <w:fldChar w:fldCharType="begin"/>
      </w:r>
      <w:r w:rsidR="007878CE">
        <w:instrText xml:space="preserve"> REF _Ref197266322 \h </w:instrText>
      </w:r>
      <w:r w:rsidR="007878CE">
        <w:fldChar w:fldCharType="separate"/>
      </w:r>
      <w:r w:rsidR="007878CE">
        <w:t xml:space="preserve">Figure </w:t>
      </w:r>
      <w:r w:rsidR="007878CE">
        <w:rPr>
          <w:noProof/>
          <w:cs/>
        </w:rPr>
        <w:t>‎</w:t>
      </w:r>
      <w:r w:rsidR="007878CE">
        <w:rPr>
          <w:noProof/>
        </w:rPr>
        <w:t>2</w:t>
      </w:r>
      <w:r w:rsidR="007878CE">
        <w:noBreakHyphen/>
      </w:r>
      <w:r w:rsidR="007878CE">
        <w:rPr>
          <w:noProof/>
        </w:rPr>
        <w:t>6</w:t>
      </w:r>
      <w:r w:rsidR="007878CE">
        <w:fldChar w:fldCharType="end"/>
      </w:r>
    </w:p>
    <w:p w14:paraId="5752C0CC" w14:textId="571ABAD6" w:rsidR="00A777EC" w:rsidRDefault="00CA6F31" w:rsidP="005A1CEE">
      <w:pPr>
        <w:tabs>
          <w:tab w:val="right" w:pos="9000"/>
        </w:tabs>
        <w:jc w:val="both"/>
      </w:pPr>
      <w:r>
        <w:rPr>
          <w:noProof/>
          <w:lang w:eastAsia="en-US"/>
        </w:rPr>
        <mc:AlternateContent>
          <mc:Choice Requires="wps">
            <w:drawing>
              <wp:anchor distT="0" distB="0" distL="114300" distR="114300" simplePos="0" relativeHeight="251672576" behindDoc="0" locked="0" layoutInCell="1" allowOverlap="1" wp14:anchorId="5F900DD0" wp14:editId="4E44291D">
                <wp:simplePos x="0" y="0"/>
                <wp:positionH relativeFrom="column">
                  <wp:posOffset>3627120</wp:posOffset>
                </wp:positionH>
                <wp:positionV relativeFrom="paragraph">
                  <wp:posOffset>53340</wp:posOffset>
                </wp:positionV>
                <wp:extent cx="214884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EBEA32C" w14:textId="11F77753" w:rsidR="007874D0" w:rsidRPr="001F220F" w:rsidRDefault="007874D0" w:rsidP="00A75343">
                            <w:pPr>
                              <w:pStyle w:val="Caption"/>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0DD0" id="Text Box 20" o:spid="_x0000_s1028" type="#_x0000_t202" style="position:absolute;left:0;text-align:left;margin-left:285.6pt;margin-top:4.2pt;width:169.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" stroked="f">
                <v:textbox style="mso-fit-shape-to-text:t" inset="0,0,0,0">
                  <w:txbxContent>
                    <w:p w14:paraId="3EBEA32C" w14:textId="11F77753" w:rsidR="007874D0" w:rsidRPr="001F220F" w:rsidRDefault="007874D0" w:rsidP="00A75343">
                      <w:pPr>
                        <w:pStyle w:val="Caption"/>
                        <w:jc w:val="left"/>
                        <w:rPr>
                          <w:noProof/>
                        </w:rPr>
                      </w:pPr>
                    </w:p>
                  </w:txbxContent>
                </v:textbox>
                <w10:wrap type="square"/>
              </v:shape>
            </w:pict>
          </mc:Fallback>
        </mc:AlternateContent>
      </w:r>
    </w:p>
    <w:p w14:paraId="202AC332" w14:textId="5A2671F8" w:rsidR="00CA6F31" w:rsidRDefault="00CA6F31" w:rsidP="00CA6F31">
      <w:pPr>
        <w:tabs>
          <w:tab w:val="right" w:pos="9000"/>
        </w:tabs>
        <w:ind w:firstLine="810"/>
        <w:jc w:val="both"/>
      </w:pPr>
      <w:r>
        <w:t>Moreover,</w:t>
      </w:r>
      <w:r w:rsidR="005A1CEE">
        <w:t xml:space="preserve"> it supports booking a ticket. a</w:t>
      </w:r>
      <w:r>
        <w:t xml:space="preserve">s shown in </w:t>
      </w:r>
      <w:r>
        <w:fldChar w:fldCharType="begin"/>
      </w:r>
      <w:r>
        <w:instrText xml:space="preserve"> REF _Ref194411348 \h </w:instrText>
      </w:r>
      <w:r>
        <w:fldChar w:fldCharType="separate"/>
      </w:r>
      <w:r>
        <w:t xml:space="preserve">Figure </w:t>
      </w:r>
      <w:r>
        <w:rPr>
          <w:noProof/>
          <w:cs/>
        </w:rPr>
        <w:t>‎</w:t>
      </w:r>
      <w:r>
        <w:rPr>
          <w:noProof/>
        </w:rPr>
        <w:t>2</w:t>
      </w:r>
      <w:r>
        <w:noBreakHyphen/>
      </w:r>
      <w:r>
        <w:rPr>
          <w:noProof/>
        </w:rPr>
        <w:t>7</w:t>
      </w:r>
      <w:r>
        <w:fldChar w:fldCharType="end"/>
      </w:r>
    </w:p>
    <w:p w14:paraId="31BCEE97" w14:textId="28303A4A" w:rsidR="00CA6F31" w:rsidRDefault="00A75343" w:rsidP="005A1CEE">
      <w:pPr>
        <w:tabs>
          <w:tab w:val="right" w:pos="9000"/>
        </w:tabs>
        <w:ind w:firstLine="810"/>
        <w:jc w:val="center"/>
      </w:pPr>
      <w:r>
        <w:rPr>
          <w:noProof/>
          <w:lang w:eastAsia="en-US"/>
        </w:rPr>
        <w:lastRenderedPageBreak/>
        <mc:AlternateContent>
          <mc:Choice Requires="wps">
            <w:drawing>
              <wp:anchor distT="0" distB="0" distL="114300" distR="114300" simplePos="0" relativeHeight="251705344" behindDoc="0" locked="0" layoutInCell="1" allowOverlap="1" wp14:anchorId="5D38F755" wp14:editId="481AF684">
                <wp:simplePos x="0" y="0"/>
                <wp:positionH relativeFrom="column">
                  <wp:posOffset>1623060</wp:posOffset>
                </wp:positionH>
                <wp:positionV relativeFrom="paragraph">
                  <wp:posOffset>3013710</wp:posOffset>
                </wp:positionV>
                <wp:extent cx="2087880" cy="635"/>
                <wp:effectExtent l="0" t="0" r="0" b="0"/>
                <wp:wrapTopAndBottom/>
                <wp:docPr id="1596148224" name="Text Box 1596148224"/>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0C5A3C91" w14:textId="7A1D1898" w:rsidR="007874D0" w:rsidRPr="00884060" w:rsidRDefault="007874D0" w:rsidP="00A75343">
                            <w:pPr>
                              <w:pStyle w:val="Caption"/>
                              <w:rPr>
                                <w:noProof/>
                              </w:rPr>
                            </w:pPr>
                            <w:bookmarkStart w:id="31" w:name="_Toc198045357"/>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C02491">
                              <w:t>Booking A Ticket</w:t>
                            </w:r>
                            <w:sdt>
                              <w:sdtPr>
                                <w:id w:val="-909298700"/>
                                <w:citation/>
                              </w:sdtPr>
                              <w:sdtContent>
                                <w:r>
                                  <w:fldChar w:fldCharType="begin"/>
                                </w:r>
                                <w:r>
                                  <w:instrText xml:space="preserve"> CITATION htt1 \l 1033 </w:instrText>
                                </w:r>
                                <w:r>
                                  <w:fldChar w:fldCharType="separate"/>
                                </w:r>
                                <w:r>
                                  <w:rPr>
                                    <w:noProof/>
                                  </w:rPr>
                                  <w:t xml:space="preserve"> [8]</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8F755" id="Text Box 1596148224" o:spid="_x0000_s1029" type="#_x0000_t202" style="position:absolute;left:0;text-align:left;margin-left:127.8pt;margin-top:237.3pt;width:164.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" stroked="f">
                <v:textbox style="mso-fit-shape-to-text:t" inset="0,0,0,0">
                  <w:txbxContent>
                    <w:p w14:paraId="0C5A3C91" w14:textId="7A1D1898" w:rsidR="007874D0" w:rsidRPr="00884060" w:rsidRDefault="007874D0" w:rsidP="00A75343">
                      <w:pPr>
                        <w:pStyle w:val="Caption"/>
                        <w:rPr>
                          <w:noProof/>
                        </w:rPr>
                      </w:pPr>
                      <w:bookmarkStart w:id="32" w:name="_Toc198045357"/>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C02491">
                        <w:t>Booking A Ticket</w:t>
                      </w:r>
                      <w:sdt>
                        <w:sdtPr>
                          <w:id w:val="-909298700"/>
                          <w:citation/>
                        </w:sdtPr>
                        <w:sdtContent>
                          <w:r>
                            <w:fldChar w:fldCharType="begin"/>
                          </w:r>
                          <w:r>
                            <w:instrText xml:space="preserve"> CITATION htt1 \l 1033 </w:instrText>
                          </w:r>
                          <w:r>
                            <w:fldChar w:fldCharType="separate"/>
                          </w:r>
                          <w:r>
                            <w:rPr>
                              <w:noProof/>
                            </w:rPr>
                            <w:t xml:space="preserve"> [8]</w:t>
                          </w:r>
                          <w:r>
                            <w:fldChar w:fldCharType="end"/>
                          </w:r>
                        </w:sdtContent>
                      </w:sdt>
                      <w:bookmarkEnd w:id="32"/>
                    </w:p>
                  </w:txbxContent>
                </v:textbox>
                <w10:wrap type="topAndBottom"/>
              </v:shape>
            </w:pict>
          </mc:Fallback>
        </mc:AlternateContent>
      </w:r>
      <w:r w:rsidR="00CA6F31">
        <w:rPr>
          <w:noProof/>
          <w:lang w:eastAsia="en-US"/>
        </w:rPr>
        <w:drawing>
          <wp:inline distT="0" distB="0" distL="0" distR="0" wp14:anchorId="1CF73065" wp14:editId="246C6CE5">
            <wp:extent cx="2087880" cy="2788920"/>
            <wp:effectExtent l="0" t="0" r="7620" b="0"/>
            <wp:docPr id="10"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lum/>
                      <a:alphaModFix/>
                      <a:extLst>
                        <a:ext uri="{28A0092B-C50C-407E-A947-70E740481C1C}">
                          <a14:useLocalDpi xmlns:a14="http://schemas.microsoft.com/office/drawing/2010/main" val="0"/>
                        </a:ext>
                      </a:extLst>
                    </a:blip>
                    <a:srcRect/>
                    <a:stretch>
                      <a:fillRect/>
                    </a:stretch>
                  </pic:blipFill>
                  <pic:spPr>
                    <a:xfrm>
                      <a:off x="0" y="0"/>
                      <a:ext cx="2087880" cy="2788920"/>
                    </a:xfrm>
                    <a:prstGeom prst="rect">
                      <a:avLst/>
                    </a:prstGeom>
                    <a:noFill/>
                    <a:ln>
                      <a:noFill/>
                      <a:prstDash/>
                    </a:ln>
                  </pic:spPr>
                </pic:pic>
              </a:graphicData>
            </a:graphic>
          </wp:inline>
        </w:drawing>
      </w:r>
    </w:p>
    <w:p w14:paraId="7A32563B" w14:textId="40C0097D" w:rsidR="00CA6F31" w:rsidRDefault="00CA6F31" w:rsidP="00CA6F31">
      <w:pPr>
        <w:tabs>
          <w:tab w:val="right" w:pos="9000"/>
        </w:tabs>
        <w:ind w:firstLine="810"/>
        <w:jc w:val="both"/>
      </w:pPr>
    </w:p>
    <w:p w14:paraId="2238E424" w14:textId="388938F5" w:rsidR="00CA6F31" w:rsidRDefault="00CA6F31" w:rsidP="00CA6F31">
      <w:pPr>
        <w:tabs>
          <w:tab w:val="right" w:pos="9000"/>
        </w:tabs>
        <w:ind w:firstLine="810"/>
        <w:jc w:val="both"/>
      </w:pPr>
    </w:p>
    <w:p w14:paraId="035AF296" w14:textId="77777777" w:rsidR="00CA6F31" w:rsidRDefault="00CA6F31" w:rsidP="00CA6F31">
      <w:pPr>
        <w:tabs>
          <w:tab w:val="right" w:pos="9000"/>
        </w:tabs>
        <w:ind w:firstLine="810"/>
        <w:jc w:val="both"/>
      </w:pPr>
    </w:p>
    <w:p w14:paraId="5759C69F" w14:textId="192BC9B6" w:rsidR="00CA6F31" w:rsidRDefault="00CA6F31" w:rsidP="00CA6F31">
      <w:pPr>
        <w:tabs>
          <w:tab w:val="right" w:pos="9000"/>
        </w:tabs>
        <w:ind w:firstLine="810"/>
        <w:jc w:val="both"/>
      </w:pPr>
    </w:p>
    <w:p w14:paraId="2759F3E5" w14:textId="72A487AA" w:rsidR="00CA6F31" w:rsidRDefault="00CA6F31" w:rsidP="00CA6F31">
      <w:pPr>
        <w:tabs>
          <w:tab w:val="right" w:pos="9000"/>
        </w:tabs>
        <w:ind w:firstLine="810"/>
        <w:jc w:val="both"/>
        <w:rPr>
          <w:noProof/>
        </w:rPr>
      </w:pPr>
    </w:p>
    <w:p w14:paraId="33DDFBE6" w14:textId="14FCF572" w:rsidR="00CA6F31" w:rsidRDefault="00CA6F31" w:rsidP="00CA6F31">
      <w:pPr>
        <w:tabs>
          <w:tab w:val="right" w:pos="9000"/>
        </w:tabs>
        <w:ind w:firstLine="810"/>
        <w:jc w:val="both"/>
        <w:rPr>
          <w:noProof/>
        </w:rPr>
      </w:pPr>
      <w:r>
        <w:rPr>
          <w:noProof/>
          <w:lang w:eastAsia="en-US"/>
        </w:rPr>
        <mc:AlternateContent>
          <mc:Choice Requires="wps">
            <w:drawing>
              <wp:anchor distT="0" distB="0" distL="114300" distR="114300" simplePos="0" relativeHeight="251676672" behindDoc="0" locked="0" layoutInCell="1" allowOverlap="1" wp14:anchorId="344873DC" wp14:editId="0DA84B92">
                <wp:simplePos x="0" y="0"/>
                <wp:positionH relativeFrom="column">
                  <wp:posOffset>3710940</wp:posOffset>
                </wp:positionH>
                <wp:positionV relativeFrom="paragraph">
                  <wp:posOffset>90805</wp:posOffset>
                </wp:positionV>
                <wp:extent cx="26193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0FFBCD0" w14:textId="3BD7B3D4" w:rsidR="007874D0" w:rsidRPr="00E40472" w:rsidRDefault="007874D0" w:rsidP="00A75343">
                            <w:pPr>
                              <w:pStyle w:val="Caption"/>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873DC" id="Text Box 21" o:spid="_x0000_s1030" type="#_x0000_t202" style="position:absolute;left:0;text-align:left;margin-left:292.2pt;margin-top:7.15pt;width:206.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0fMA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" stroked="f">
                <v:textbox style="mso-fit-shape-to-text:t" inset="0,0,0,0">
                  <w:txbxContent>
                    <w:p w14:paraId="20FFBCD0" w14:textId="3BD7B3D4" w:rsidR="007874D0" w:rsidRPr="00E40472" w:rsidRDefault="007874D0" w:rsidP="00A75343">
                      <w:pPr>
                        <w:pStyle w:val="Caption"/>
                        <w:jc w:val="left"/>
                        <w:rPr>
                          <w:noProof/>
                        </w:rPr>
                      </w:pPr>
                    </w:p>
                  </w:txbxContent>
                </v:textbox>
                <w10:wrap type="square"/>
              </v:shape>
            </w:pict>
          </mc:Fallback>
        </mc:AlternateContent>
      </w:r>
    </w:p>
    <w:p w14:paraId="6DDE7215" w14:textId="1A239679" w:rsidR="00CA6F31" w:rsidRDefault="00CA6F31" w:rsidP="00CA6F31">
      <w:pPr>
        <w:tabs>
          <w:tab w:val="right" w:pos="9000"/>
        </w:tabs>
        <w:ind w:firstLine="810"/>
        <w:jc w:val="both"/>
      </w:pPr>
    </w:p>
    <w:p w14:paraId="6F7BE86D" w14:textId="7E110155" w:rsidR="00CA6F31" w:rsidRDefault="00CA6F31" w:rsidP="00CA6F31">
      <w:pPr>
        <w:tabs>
          <w:tab w:val="right" w:pos="9000"/>
        </w:tabs>
        <w:ind w:firstLine="810"/>
        <w:jc w:val="both"/>
      </w:pPr>
    </w:p>
    <w:p w14:paraId="40E1053A" w14:textId="2834A834" w:rsidR="00CA6F31" w:rsidRDefault="00CA6F31" w:rsidP="00734FF3">
      <w:pPr>
        <w:tabs>
          <w:tab w:val="right" w:pos="9000"/>
        </w:tabs>
        <w:ind w:firstLine="810"/>
        <w:jc w:val="both"/>
      </w:pPr>
      <w:r>
        <w:t>Furth</w:t>
      </w:r>
      <w:r w:rsidR="00734FF3">
        <w:t>e</w:t>
      </w:r>
      <w:r>
        <w:t>rmore, it support</w:t>
      </w:r>
      <w:r w:rsidR="00734FF3">
        <w:t>s</w:t>
      </w:r>
      <w:r>
        <w:t xml:space="preserve"> cross-platform</w:t>
      </w:r>
      <w:r w:rsidR="00734FF3">
        <w:t xml:space="preserve"> like </w:t>
      </w:r>
      <w:proofErr w:type="spellStart"/>
      <w:r w:rsidR="00734FF3">
        <w:t>ios</w:t>
      </w:r>
      <w:proofErr w:type="spellEnd"/>
      <w:r w:rsidR="00734FF3">
        <w:t xml:space="preserve">, android, and web apps. The app can search for near transport after indicating start-end trip as shown in </w:t>
      </w:r>
      <w:r w:rsidR="00734FF3">
        <w:fldChar w:fldCharType="begin"/>
      </w:r>
      <w:r w:rsidR="00734FF3">
        <w:instrText xml:space="preserve"> REF _Ref194411854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8</w:t>
      </w:r>
      <w:r w:rsidR="00734FF3">
        <w:fldChar w:fldCharType="end"/>
      </w:r>
    </w:p>
    <w:p w14:paraId="24941B0D" w14:textId="14FA014C" w:rsidR="00734FF3" w:rsidRDefault="00734FF3" w:rsidP="005A1CEE">
      <w:pPr>
        <w:tabs>
          <w:tab w:val="right" w:pos="9000"/>
        </w:tabs>
        <w:ind w:firstLine="810"/>
        <w:jc w:val="center"/>
      </w:pPr>
      <w:r>
        <w:rPr>
          <w:noProof/>
          <w:lang w:eastAsia="en-US"/>
        </w:rPr>
        <w:lastRenderedPageBreak/>
        <w:drawing>
          <wp:inline distT="0" distB="0" distL="0" distR="0" wp14:anchorId="1C79F077" wp14:editId="2DAC9100">
            <wp:extent cx="2947035" cy="4099560"/>
            <wp:effectExtent l="0" t="0" r="5715" b="0"/>
            <wp:docPr id="22"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extLst>
                        <a:ext uri="{28A0092B-C50C-407E-A947-70E740481C1C}">
                          <a14:useLocalDpi xmlns:a14="http://schemas.microsoft.com/office/drawing/2010/main" val="0"/>
                        </a:ext>
                      </a:extLst>
                    </a:blip>
                    <a:srcRect/>
                    <a:stretch>
                      <a:fillRect/>
                    </a:stretch>
                  </pic:blipFill>
                  <pic:spPr>
                    <a:xfrm>
                      <a:off x="0" y="0"/>
                      <a:ext cx="2947035" cy="4099560"/>
                    </a:xfrm>
                    <a:prstGeom prst="rect">
                      <a:avLst/>
                    </a:prstGeom>
                    <a:noFill/>
                    <a:ln>
                      <a:noFill/>
                      <a:prstDash/>
                    </a:ln>
                  </pic:spPr>
                </pic:pic>
              </a:graphicData>
            </a:graphic>
          </wp:inline>
        </w:drawing>
      </w:r>
    </w:p>
    <w:p w14:paraId="27E9D694" w14:textId="7945BB21" w:rsidR="00734FF3" w:rsidRDefault="00734FF3" w:rsidP="00734FF3">
      <w:pPr>
        <w:tabs>
          <w:tab w:val="right" w:pos="9000"/>
        </w:tabs>
        <w:ind w:firstLine="810"/>
        <w:jc w:val="both"/>
      </w:pPr>
    </w:p>
    <w:p w14:paraId="1881E872" w14:textId="77777777" w:rsidR="00734FF3" w:rsidRDefault="00734FF3" w:rsidP="00734FF3">
      <w:pPr>
        <w:tabs>
          <w:tab w:val="right" w:pos="9000"/>
        </w:tabs>
        <w:ind w:firstLine="810"/>
        <w:jc w:val="both"/>
      </w:pPr>
    </w:p>
    <w:p w14:paraId="3118053E" w14:textId="13A8488B" w:rsidR="00CA6F31" w:rsidRDefault="00CA6F31" w:rsidP="00CA6F31">
      <w:pPr>
        <w:tabs>
          <w:tab w:val="right" w:pos="9000"/>
        </w:tabs>
        <w:ind w:firstLine="810"/>
        <w:jc w:val="both"/>
      </w:pPr>
    </w:p>
    <w:p w14:paraId="65F5446B" w14:textId="4CB17404" w:rsidR="00CA6F31" w:rsidRDefault="00CA6F31" w:rsidP="00CA6F31">
      <w:pPr>
        <w:tabs>
          <w:tab w:val="right" w:pos="9000"/>
        </w:tabs>
        <w:ind w:firstLine="810"/>
        <w:jc w:val="both"/>
      </w:pPr>
    </w:p>
    <w:p w14:paraId="4EBC9E1C" w14:textId="3E70246D" w:rsidR="00734FF3" w:rsidRDefault="00734FF3" w:rsidP="00CA6F31">
      <w:pPr>
        <w:tabs>
          <w:tab w:val="right" w:pos="9000"/>
        </w:tabs>
        <w:ind w:firstLine="810"/>
        <w:jc w:val="both"/>
      </w:pPr>
    </w:p>
    <w:p w14:paraId="661479E4" w14:textId="77F651DB" w:rsidR="00734FF3" w:rsidRDefault="00734FF3" w:rsidP="00CA6F31">
      <w:pPr>
        <w:tabs>
          <w:tab w:val="right" w:pos="9000"/>
        </w:tabs>
        <w:ind w:firstLine="810"/>
        <w:jc w:val="both"/>
      </w:pPr>
    </w:p>
    <w:p w14:paraId="3FAF2D27" w14:textId="57BCC8FA" w:rsidR="00734FF3" w:rsidRDefault="00734FF3" w:rsidP="00CA6F31">
      <w:pPr>
        <w:tabs>
          <w:tab w:val="right" w:pos="9000"/>
        </w:tabs>
        <w:ind w:firstLine="810"/>
        <w:jc w:val="both"/>
      </w:pPr>
    </w:p>
    <w:p w14:paraId="0076F525" w14:textId="4C1480CD" w:rsidR="00734FF3" w:rsidRDefault="00734FF3" w:rsidP="00CA6F31">
      <w:pPr>
        <w:tabs>
          <w:tab w:val="right" w:pos="9000"/>
        </w:tabs>
        <w:ind w:firstLine="810"/>
        <w:jc w:val="both"/>
      </w:pPr>
    </w:p>
    <w:p w14:paraId="499E069F" w14:textId="749E9F2C" w:rsidR="00734FF3" w:rsidRDefault="00734FF3" w:rsidP="00CA6F31">
      <w:pPr>
        <w:tabs>
          <w:tab w:val="right" w:pos="9000"/>
        </w:tabs>
        <w:ind w:firstLine="810"/>
        <w:jc w:val="both"/>
      </w:pPr>
    </w:p>
    <w:p w14:paraId="6957BDF8" w14:textId="595B0856" w:rsidR="00734FF3" w:rsidRDefault="00734FF3" w:rsidP="00CA6F31">
      <w:pPr>
        <w:tabs>
          <w:tab w:val="right" w:pos="9000"/>
        </w:tabs>
        <w:ind w:firstLine="810"/>
        <w:jc w:val="both"/>
      </w:pPr>
    </w:p>
    <w:p w14:paraId="145BA9E1" w14:textId="60BD1243" w:rsidR="00734FF3" w:rsidRDefault="00734FF3" w:rsidP="00CA6F31">
      <w:pPr>
        <w:tabs>
          <w:tab w:val="right" w:pos="9000"/>
        </w:tabs>
        <w:ind w:firstLine="810"/>
        <w:jc w:val="both"/>
      </w:pPr>
    </w:p>
    <w:p w14:paraId="507290A5" w14:textId="69F0D794" w:rsidR="00734FF3" w:rsidRDefault="00734FF3" w:rsidP="00CA6F31">
      <w:pPr>
        <w:tabs>
          <w:tab w:val="right" w:pos="9000"/>
        </w:tabs>
        <w:ind w:firstLine="810"/>
        <w:jc w:val="both"/>
      </w:pPr>
    </w:p>
    <w:p w14:paraId="7AE86319" w14:textId="1A768745" w:rsidR="00734FF3" w:rsidRDefault="00734FF3" w:rsidP="00CA6F31">
      <w:pPr>
        <w:tabs>
          <w:tab w:val="right" w:pos="9000"/>
        </w:tabs>
        <w:ind w:firstLine="810"/>
        <w:jc w:val="both"/>
      </w:pPr>
    </w:p>
    <w:p w14:paraId="5FA74691" w14:textId="4E5E224D" w:rsidR="00734FF3" w:rsidRDefault="00734FF3" w:rsidP="00CA6F31">
      <w:pPr>
        <w:tabs>
          <w:tab w:val="right" w:pos="9000"/>
        </w:tabs>
        <w:ind w:firstLine="810"/>
        <w:jc w:val="both"/>
      </w:pPr>
    </w:p>
    <w:p w14:paraId="655416E5" w14:textId="77777777" w:rsidR="00734FF3" w:rsidRDefault="00734FF3" w:rsidP="00CA6F31">
      <w:pPr>
        <w:tabs>
          <w:tab w:val="right" w:pos="9000"/>
        </w:tabs>
        <w:ind w:firstLine="810"/>
        <w:jc w:val="both"/>
      </w:pPr>
    </w:p>
    <w:p w14:paraId="6DFA0399" w14:textId="6F44F40F" w:rsidR="00734FF3" w:rsidRDefault="005A1CEE" w:rsidP="00734FF3">
      <w:pPr>
        <w:tabs>
          <w:tab w:val="right" w:pos="9000"/>
        </w:tabs>
        <w:ind w:firstLine="810"/>
        <w:jc w:val="both"/>
      </w:pPr>
      <w:r>
        <w:t xml:space="preserve">It offer several features </w:t>
      </w:r>
      <w:r w:rsidR="00734FF3" w:rsidRPr="00734FF3">
        <w:t>shown in</w:t>
      </w:r>
      <w:r w:rsidR="00734FF3">
        <w:t xml:space="preserve"> </w:t>
      </w:r>
      <w:r w:rsidR="00734FF3">
        <w:fldChar w:fldCharType="begin"/>
      </w:r>
      <w:r w:rsidR="00734FF3">
        <w:instrText xml:space="preserve"> REF _Ref194412185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9</w:t>
      </w:r>
      <w:r w:rsidR="00734FF3">
        <w:fldChar w:fldCharType="end"/>
      </w:r>
      <w:r>
        <w:t xml:space="preserve"> </w:t>
      </w:r>
      <w:r w:rsidR="00734FF3" w:rsidRPr="00734FF3">
        <w:t>,</w:t>
      </w:r>
      <w:r w:rsidR="00734FF3">
        <w:t xml:space="preserve"> </w:t>
      </w:r>
      <w:r w:rsidR="00734FF3" w:rsidRPr="00734FF3">
        <w:t>yet some features doesn’t work like news. Also booking tickets is disabled as</w:t>
      </w:r>
      <w:r w:rsidR="00734FF3">
        <w:t xml:space="preserve"> </w:t>
      </w:r>
      <w:r w:rsidR="00734FF3" w:rsidRPr="00734FF3">
        <w:t>shown in</w:t>
      </w:r>
      <w:r w:rsidR="00734FF3">
        <w:t xml:space="preserve"> </w:t>
      </w:r>
      <w:r w:rsidR="00734FF3">
        <w:fldChar w:fldCharType="begin"/>
      </w:r>
      <w:r w:rsidR="00734FF3">
        <w:instrText xml:space="preserve"> REF _Ref194411348 \h </w:instrText>
      </w:r>
      <w:r w:rsidR="00734FF3">
        <w:fldChar w:fldCharType="separate"/>
      </w:r>
      <w:r w:rsidR="00734FF3">
        <w:t xml:space="preserve">Figure </w:t>
      </w:r>
      <w:r w:rsidR="00734FF3">
        <w:rPr>
          <w:noProof/>
          <w:cs/>
        </w:rPr>
        <w:t>‎</w:t>
      </w:r>
      <w:r w:rsidR="00734FF3">
        <w:rPr>
          <w:noProof/>
        </w:rPr>
        <w:t>2</w:t>
      </w:r>
      <w:r w:rsidR="00734FF3">
        <w:noBreakHyphen/>
      </w:r>
      <w:r w:rsidR="00734FF3">
        <w:rPr>
          <w:noProof/>
        </w:rPr>
        <w:t>7</w:t>
      </w:r>
      <w:r w:rsidR="00734FF3">
        <w:fldChar w:fldCharType="end"/>
      </w:r>
      <w:r w:rsidR="00734FF3" w:rsidRPr="00734FF3">
        <w:t>. It benefits from google map, and poor setting activity while it provides tutorials in information part.</w:t>
      </w:r>
    </w:p>
    <w:p w14:paraId="383F956B" w14:textId="431E9AFF" w:rsidR="00734FF3" w:rsidRDefault="00734FF3" w:rsidP="00734FF3">
      <w:pPr>
        <w:tabs>
          <w:tab w:val="right" w:pos="9000"/>
        </w:tabs>
        <w:ind w:firstLine="810"/>
        <w:jc w:val="both"/>
        <w:rPr>
          <w:noProof/>
        </w:rPr>
      </w:pPr>
      <w:r>
        <w:rPr>
          <w:noProof/>
          <w:lang w:eastAsia="en-US"/>
        </w:rPr>
        <mc:AlternateContent>
          <mc:Choice Requires="wps">
            <w:drawing>
              <wp:anchor distT="0" distB="0" distL="114300" distR="114300" simplePos="0" relativeHeight="251686912" behindDoc="0" locked="0" layoutInCell="1" allowOverlap="1" wp14:anchorId="082CF957" wp14:editId="3CABC748">
                <wp:simplePos x="0" y="0"/>
                <wp:positionH relativeFrom="column">
                  <wp:posOffset>906780</wp:posOffset>
                </wp:positionH>
                <wp:positionV relativeFrom="paragraph">
                  <wp:posOffset>4262755</wp:posOffset>
                </wp:positionV>
                <wp:extent cx="335851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wps:spPr>
                      <wps:txbx>
                        <w:txbxContent>
                          <w:p w14:paraId="1A007CE5" w14:textId="7D7C5CE1" w:rsidR="007874D0" w:rsidRPr="00CB4EAC" w:rsidRDefault="007874D0" w:rsidP="00734FF3">
                            <w:pPr>
                              <w:pStyle w:val="Caption"/>
                              <w:rPr>
                                <w:noProof/>
                              </w:rPr>
                            </w:pPr>
                            <w:bookmarkStart w:id="33" w:name="_Toc198045358"/>
                            <w:bookmarkStart w:id="34" w:name="_Ref19441218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34"/>
                            <w:r>
                              <w:t xml:space="preserve"> Offer Several Features </w:t>
                            </w:r>
                            <w:sdt>
                              <w:sdtPr>
                                <w:id w:val="-411936043"/>
                                <w:citation/>
                              </w:sdtPr>
                              <w:sdtContent>
                                <w:r>
                                  <w:fldChar w:fldCharType="begin"/>
                                </w:r>
                                <w:r>
                                  <w:instrText xml:space="preserve"> CITATION htt3 \l 1033 </w:instrText>
                                </w:r>
                                <w:r>
                                  <w:fldChar w:fldCharType="separate"/>
                                </w:r>
                                <w:r>
                                  <w:rPr>
                                    <w:noProof/>
                                  </w:rPr>
                                  <w:t>[10]</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F957" id="Text Box 26" o:spid="_x0000_s1031" type="#_x0000_t202" style="position:absolute;left:0;text-align:left;margin-left:71.4pt;margin-top:335.65pt;width:264.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" stroked="f">
                <v:textbox style="mso-fit-shape-to-text:t" inset="0,0,0,0">
                  <w:txbxContent>
                    <w:p w14:paraId="1A007CE5" w14:textId="7D7C5CE1" w:rsidR="007874D0" w:rsidRPr="00CB4EAC" w:rsidRDefault="007874D0" w:rsidP="00734FF3">
                      <w:pPr>
                        <w:pStyle w:val="Caption"/>
                        <w:rPr>
                          <w:noProof/>
                        </w:rPr>
                      </w:pPr>
                      <w:bookmarkStart w:id="35" w:name="_Toc198045358"/>
                      <w:bookmarkStart w:id="36" w:name="_Ref19441218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36"/>
                      <w:r>
                        <w:t xml:space="preserve"> Offer Several Features </w:t>
                      </w:r>
                      <w:sdt>
                        <w:sdtPr>
                          <w:id w:val="-411936043"/>
                          <w:citation/>
                        </w:sdtPr>
                        <w:sdtContent>
                          <w:r>
                            <w:fldChar w:fldCharType="begin"/>
                          </w:r>
                          <w:r>
                            <w:instrText xml:space="preserve"> CITATION htt3 \l 1033 </w:instrText>
                          </w:r>
                          <w:r>
                            <w:fldChar w:fldCharType="separate"/>
                          </w:r>
                          <w:r>
                            <w:rPr>
                              <w:noProof/>
                            </w:rPr>
                            <w:t>[10]</w:t>
                          </w:r>
                          <w:r>
                            <w:fldChar w:fldCharType="end"/>
                          </w:r>
                        </w:sdtContent>
                      </w:sdt>
                      <w:bookmarkEnd w:id="35"/>
                    </w:p>
                  </w:txbxContent>
                </v:textbox>
                <w10:wrap type="square"/>
              </v:shape>
            </w:pict>
          </mc:Fallback>
        </mc:AlternateContent>
      </w:r>
      <w:r>
        <w:rPr>
          <w:noProof/>
          <w:lang w:eastAsia="en-US"/>
        </w:rPr>
        <w:drawing>
          <wp:anchor distT="0" distB="0" distL="114300" distR="114300" simplePos="0" relativeHeight="251684864" behindDoc="0" locked="0" layoutInCell="1" allowOverlap="1" wp14:anchorId="1BBA1B1B" wp14:editId="7C2E3138">
            <wp:simplePos x="0" y="0"/>
            <wp:positionH relativeFrom="column">
              <wp:posOffset>906780</wp:posOffset>
            </wp:positionH>
            <wp:positionV relativeFrom="paragraph">
              <wp:posOffset>0</wp:posOffset>
            </wp:positionV>
            <wp:extent cx="3358515" cy="4205605"/>
            <wp:effectExtent l="0" t="0" r="0" b="4445"/>
            <wp:wrapSquare wrapText="bothSides"/>
            <wp:docPr id="25"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358515" cy="4205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6E92A71" w14:textId="55CBDB5E" w:rsidR="00734FF3" w:rsidRDefault="00734FF3" w:rsidP="00734FF3">
      <w:pPr>
        <w:tabs>
          <w:tab w:val="right" w:pos="9000"/>
        </w:tabs>
        <w:ind w:firstLine="810"/>
        <w:jc w:val="both"/>
        <w:rPr>
          <w:noProof/>
        </w:rPr>
      </w:pPr>
    </w:p>
    <w:p w14:paraId="0A0D1D8C" w14:textId="51E81C42" w:rsidR="00734FF3" w:rsidRDefault="00734FF3" w:rsidP="00734FF3">
      <w:pPr>
        <w:tabs>
          <w:tab w:val="right" w:pos="9000"/>
        </w:tabs>
        <w:ind w:firstLine="810"/>
        <w:jc w:val="both"/>
        <w:rPr>
          <w:noProof/>
        </w:rPr>
      </w:pPr>
    </w:p>
    <w:p w14:paraId="2BC6105B" w14:textId="5B87724F" w:rsidR="00734FF3" w:rsidRDefault="00734FF3" w:rsidP="00734FF3">
      <w:pPr>
        <w:tabs>
          <w:tab w:val="right" w:pos="9000"/>
        </w:tabs>
        <w:ind w:firstLine="810"/>
        <w:jc w:val="both"/>
        <w:rPr>
          <w:noProof/>
        </w:rPr>
      </w:pPr>
    </w:p>
    <w:p w14:paraId="0DC67DCD" w14:textId="774AC50C" w:rsidR="00734FF3" w:rsidRDefault="00734FF3" w:rsidP="00734FF3">
      <w:pPr>
        <w:tabs>
          <w:tab w:val="right" w:pos="9000"/>
        </w:tabs>
        <w:ind w:firstLine="810"/>
        <w:jc w:val="both"/>
        <w:rPr>
          <w:noProof/>
        </w:rPr>
      </w:pPr>
    </w:p>
    <w:p w14:paraId="28EE0342" w14:textId="77777777" w:rsidR="00734FF3" w:rsidRDefault="00734FF3" w:rsidP="00734FF3">
      <w:pPr>
        <w:tabs>
          <w:tab w:val="right" w:pos="9000"/>
        </w:tabs>
        <w:ind w:firstLine="810"/>
        <w:jc w:val="both"/>
      </w:pPr>
    </w:p>
    <w:p w14:paraId="2A8C4D21" w14:textId="369B6A3C" w:rsidR="00734FF3" w:rsidRDefault="00734FF3" w:rsidP="00734FF3">
      <w:pPr>
        <w:tabs>
          <w:tab w:val="right" w:pos="9000"/>
        </w:tabs>
        <w:ind w:firstLine="810"/>
        <w:jc w:val="both"/>
      </w:pPr>
    </w:p>
    <w:p w14:paraId="292709BB" w14:textId="26040127" w:rsidR="00734FF3" w:rsidRDefault="00734FF3" w:rsidP="00CA6F31">
      <w:pPr>
        <w:tabs>
          <w:tab w:val="right" w:pos="9000"/>
        </w:tabs>
        <w:ind w:firstLine="810"/>
        <w:jc w:val="both"/>
      </w:pPr>
    </w:p>
    <w:p w14:paraId="02ACFF20" w14:textId="2D451C30" w:rsidR="00734FF3" w:rsidRDefault="00734FF3" w:rsidP="00CA6F31">
      <w:pPr>
        <w:tabs>
          <w:tab w:val="right" w:pos="9000"/>
        </w:tabs>
        <w:ind w:firstLine="810"/>
        <w:jc w:val="both"/>
      </w:pPr>
    </w:p>
    <w:p w14:paraId="29144234" w14:textId="173B01D3" w:rsidR="00734FF3" w:rsidRDefault="00734FF3" w:rsidP="00CA6F31">
      <w:pPr>
        <w:tabs>
          <w:tab w:val="right" w:pos="9000"/>
        </w:tabs>
        <w:ind w:firstLine="810"/>
        <w:jc w:val="both"/>
      </w:pPr>
    </w:p>
    <w:p w14:paraId="4DC1C468" w14:textId="308B9AFA" w:rsidR="00734FF3" w:rsidRDefault="00734FF3" w:rsidP="00CA6F31">
      <w:pPr>
        <w:tabs>
          <w:tab w:val="right" w:pos="9000"/>
        </w:tabs>
        <w:ind w:firstLine="810"/>
        <w:jc w:val="both"/>
      </w:pPr>
    </w:p>
    <w:p w14:paraId="76C53D30" w14:textId="3825985A" w:rsidR="00734FF3" w:rsidRDefault="00734FF3" w:rsidP="00CA6F31">
      <w:pPr>
        <w:tabs>
          <w:tab w:val="right" w:pos="9000"/>
        </w:tabs>
        <w:ind w:firstLine="810"/>
        <w:jc w:val="both"/>
      </w:pPr>
    </w:p>
    <w:p w14:paraId="4C2525ED" w14:textId="0B25559F" w:rsidR="00734FF3" w:rsidRDefault="00734FF3" w:rsidP="00CA6F31">
      <w:pPr>
        <w:tabs>
          <w:tab w:val="right" w:pos="9000"/>
        </w:tabs>
        <w:ind w:firstLine="810"/>
        <w:jc w:val="both"/>
      </w:pPr>
    </w:p>
    <w:p w14:paraId="325262FE" w14:textId="7EA6A02A" w:rsidR="00734FF3" w:rsidRDefault="00734FF3" w:rsidP="00CA6F31">
      <w:pPr>
        <w:tabs>
          <w:tab w:val="right" w:pos="9000"/>
        </w:tabs>
        <w:ind w:firstLine="810"/>
        <w:jc w:val="both"/>
      </w:pPr>
    </w:p>
    <w:p w14:paraId="595B6996" w14:textId="55128EAF" w:rsidR="00734FF3" w:rsidRDefault="00734FF3" w:rsidP="00CA6F31">
      <w:pPr>
        <w:tabs>
          <w:tab w:val="right" w:pos="9000"/>
        </w:tabs>
        <w:ind w:firstLine="810"/>
        <w:jc w:val="both"/>
      </w:pPr>
    </w:p>
    <w:p w14:paraId="43F8A644" w14:textId="7C689524" w:rsidR="00734FF3" w:rsidRDefault="00734FF3" w:rsidP="00CA6F31">
      <w:pPr>
        <w:tabs>
          <w:tab w:val="right" w:pos="9000"/>
        </w:tabs>
        <w:ind w:firstLine="810"/>
        <w:jc w:val="both"/>
      </w:pPr>
    </w:p>
    <w:p w14:paraId="532E7F16" w14:textId="66E35D29" w:rsidR="00734FF3" w:rsidRDefault="00734FF3" w:rsidP="00CA6F31">
      <w:pPr>
        <w:tabs>
          <w:tab w:val="right" w:pos="9000"/>
        </w:tabs>
        <w:ind w:firstLine="810"/>
        <w:jc w:val="both"/>
      </w:pPr>
    </w:p>
    <w:p w14:paraId="3B79E5C8" w14:textId="77777777" w:rsidR="00734FF3" w:rsidRDefault="00734FF3" w:rsidP="00CA6F31">
      <w:pPr>
        <w:tabs>
          <w:tab w:val="right" w:pos="9000"/>
        </w:tabs>
        <w:ind w:firstLine="810"/>
        <w:jc w:val="both"/>
      </w:pPr>
    </w:p>
    <w:p w14:paraId="4486980D" w14:textId="272D7C7F" w:rsidR="00A76750" w:rsidRDefault="00C338EA">
      <w:pPr>
        <w:pStyle w:val="Heading2"/>
        <w:numPr>
          <w:ilvl w:val="1"/>
          <w:numId w:val="3"/>
        </w:numPr>
        <w:jc w:val="both"/>
      </w:pPr>
      <w:bookmarkStart w:id="37" w:name="_Toc197866416"/>
      <w:bookmarkStart w:id="38" w:name="_Ref197943885"/>
      <w:bookmarkStart w:id="39" w:name="_Ref197943994"/>
      <w:r>
        <w:lastRenderedPageBreak/>
        <w:t>SMART</w:t>
      </w:r>
      <w:bookmarkEnd w:id="37"/>
      <w:bookmarkEnd w:id="38"/>
      <w:bookmarkEnd w:id="39"/>
    </w:p>
    <w:p w14:paraId="7A84042F" w14:textId="1586CE53" w:rsidR="00A76750" w:rsidRDefault="00C338EA" w:rsidP="00203736">
      <w:pPr>
        <w:ind w:firstLine="576"/>
        <w:jc w:val="both"/>
        <w:rPr>
          <w:bCs/>
        </w:rPr>
      </w:pPr>
      <w:r>
        <w:t>SMART is serving since 1967, SMART is Southeast Michigan’s only regional public transportation provider, offering convenient, reliable and safe transportation for Macomb</w:t>
      </w:r>
      <w:r w:rsidR="00C76641">
        <w:t xml:space="preserve">, </w:t>
      </w:r>
      <w:r>
        <w:t>Oakland and Wayne Countries. SMART’s Fixed-Route and small bus services connect people to employment and educational institutions</w:t>
      </w:r>
      <w:r w:rsidR="0096384C">
        <w:rPr>
          <w:b/>
        </w:rPr>
        <w:t>.</w:t>
      </w:r>
      <w:r w:rsidRPr="00C338EA">
        <w:rPr>
          <w:bCs/>
        </w:rPr>
        <w:t xml:space="preserve"> SMART</w:t>
      </w:r>
      <w:r>
        <w:rPr>
          <w:b/>
        </w:rPr>
        <w:t xml:space="preserve"> </w:t>
      </w:r>
      <w:r w:rsidRPr="00C338EA">
        <w:rPr>
          <w:bCs/>
        </w:rPr>
        <w:t>is supported by federal</w:t>
      </w:r>
      <w:r>
        <w:rPr>
          <w:bCs/>
        </w:rPr>
        <w:t xml:space="preserve"> and state funding</w:t>
      </w:r>
      <w:r w:rsidRPr="00C338EA">
        <w:rPr>
          <w:bCs/>
        </w:rPr>
        <w:t>, local contributions through a transit property tax millage from opt-in communities and bus fares</w:t>
      </w:r>
      <w:r>
        <w:rPr>
          <w:bCs/>
        </w:rPr>
        <w:t xml:space="preserve"> </w:t>
      </w:r>
    </w:p>
    <w:p w14:paraId="6E2B30B9" w14:textId="08DF9636" w:rsidR="00C76641" w:rsidRDefault="00C76641" w:rsidP="004E5EE1">
      <w:pPr>
        <w:ind w:firstLine="576"/>
        <w:jc w:val="both"/>
        <w:rPr>
          <w:bCs/>
        </w:rPr>
      </w:pPr>
      <w:r w:rsidRPr="00C76641">
        <w:rPr>
          <w:bCs/>
        </w:rPr>
        <w:t>SMART have web application that let customers to select start-end locations</w:t>
      </w:r>
      <w:r>
        <w:rPr>
          <w:bCs/>
        </w:rPr>
        <w:t xml:space="preserve"> </w:t>
      </w:r>
      <w:r>
        <w:rPr>
          <w:bCs/>
        </w:rPr>
        <w:fldChar w:fldCharType="begin"/>
      </w:r>
      <w:r>
        <w:rPr>
          <w:bCs/>
        </w:rPr>
        <w:instrText xml:space="preserve"> REF _Ref194413554 \h </w:instrText>
      </w:r>
      <w:r>
        <w:rPr>
          <w:bCs/>
        </w:rPr>
      </w:r>
      <w:r>
        <w:rPr>
          <w:bCs/>
        </w:rPr>
        <w:fldChar w:fldCharType="separate"/>
      </w:r>
      <w:r>
        <w:t xml:space="preserve">Figure </w:t>
      </w:r>
      <w:r>
        <w:rPr>
          <w:noProof/>
          <w:cs/>
        </w:rPr>
        <w:t>‎</w:t>
      </w:r>
      <w:r>
        <w:rPr>
          <w:noProof/>
        </w:rPr>
        <w:t>2</w:t>
      </w:r>
      <w:r>
        <w:noBreakHyphen/>
      </w:r>
      <w:r>
        <w:rPr>
          <w:noProof/>
        </w:rPr>
        <w:t>10</w:t>
      </w:r>
      <w:r>
        <w:rPr>
          <w:bCs/>
        </w:rPr>
        <w:fldChar w:fldCharType="end"/>
      </w:r>
      <w:r w:rsidRPr="00C76641">
        <w:rPr>
          <w:bCs/>
        </w:rPr>
        <w:t>. Also it contain</w:t>
      </w:r>
      <w:r w:rsidR="004E5EE1">
        <w:rPr>
          <w:bCs/>
        </w:rPr>
        <w:t>s</w:t>
      </w:r>
      <w:r w:rsidRPr="00C76641">
        <w:rPr>
          <w:bCs/>
        </w:rPr>
        <w:t xml:space="preserve"> bus tracker to see the location of the bus on map in real-time. Moreover, it contain</w:t>
      </w:r>
      <w:r w:rsidR="004E5EE1">
        <w:rPr>
          <w:bCs/>
        </w:rPr>
        <w:t>s</w:t>
      </w:r>
      <w:r w:rsidRPr="00C76641">
        <w:rPr>
          <w:bCs/>
        </w:rPr>
        <w:t xml:space="preserve"> schedule for buses according to lines and streets. And it offer page for plan and prices</w:t>
      </w:r>
      <w:r w:rsidR="004E5EE1">
        <w:rPr>
          <w:bCs/>
        </w:rPr>
        <w:t xml:space="preserve"> </w:t>
      </w:r>
      <w:r w:rsidR="004E5EE1">
        <w:rPr>
          <w:bCs/>
        </w:rPr>
        <w:fldChar w:fldCharType="begin"/>
      </w:r>
      <w:r w:rsidR="004E5EE1">
        <w:rPr>
          <w:bCs/>
        </w:rPr>
        <w:instrText xml:space="preserve"> REF _Ref194413594 \h </w:instrText>
      </w:r>
      <w:r w:rsidR="004E5EE1">
        <w:rPr>
          <w:bCs/>
        </w:rPr>
      </w:r>
      <w:r w:rsidR="004E5EE1">
        <w:rPr>
          <w:bCs/>
        </w:rPr>
        <w:fldChar w:fldCharType="separate"/>
      </w:r>
      <w:r w:rsidR="004E5EE1">
        <w:t xml:space="preserve">Figure </w:t>
      </w:r>
      <w:r w:rsidR="004E5EE1">
        <w:rPr>
          <w:noProof/>
          <w:cs/>
        </w:rPr>
        <w:t>‎</w:t>
      </w:r>
      <w:r w:rsidR="004E5EE1">
        <w:rPr>
          <w:noProof/>
        </w:rPr>
        <w:t>2</w:t>
      </w:r>
      <w:r w:rsidR="004E5EE1">
        <w:noBreakHyphen/>
      </w:r>
      <w:r w:rsidR="004E5EE1">
        <w:rPr>
          <w:noProof/>
        </w:rPr>
        <w:t>11</w:t>
      </w:r>
      <w:r w:rsidR="004E5EE1">
        <w:rPr>
          <w:bCs/>
        </w:rPr>
        <w:fldChar w:fldCharType="end"/>
      </w:r>
      <w:r w:rsidRPr="00C76641">
        <w:rPr>
          <w:bCs/>
        </w:rPr>
        <w:t>. Furthermore, it offers news about the company and updates of the application</w:t>
      </w:r>
      <w:r w:rsidR="004E5EE1">
        <w:rPr>
          <w:bCs/>
        </w:rPr>
        <w:t xml:space="preserve"> </w:t>
      </w:r>
      <w:r w:rsidR="004E5EE1">
        <w:rPr>
          <w:bCs/>
        </w:rPr>
        <w:fldChar w:fldCharType="begin"/>
      </w:r>
      <w:r w:rsidR="004E5EE1">
        <w:rPr>
          <w:bCs/>
        </w:rPr>
        <w:instrText xml:space="preserve"> REF _Ref194413620 \h </w:instrText>
      </w:r>
      <w:r w:rsidR="004E5EE1">
        <w:rPr>
          <w:bCs/>
        </w:rPr>
      </w:r>
      <w:r w:rsidR="004E5EE1">
        <w:rPr>
          <w:bCs/>
        </w:rPr>
        <w:fldChar w:fldCharType="separate"/>
      </w:r>
      <w:r w:rsidR="004E5EE1">
        <w:t xml:space="preserve">Figure </w:t>
      </w:r>
      <w:r w:rsidR="004E5EE1">
        <w:rPr>
          <w:noProof/>
          <w:cs/>
        </w:rPr>
        <w:t>‎</w:t>
      </w:r>
      <w:r w:rsidR="004E5EE1">
        <w:rPr>
          <w:noProof/>
        </w:rPr>
        <w:t>2</w:t>
      </w:r>
      <w:r w:rsidR="004E5EE1">
        <w:noBreakHyphen/>
      </w:r>
      <w:r w:rsidR="004E5EE1">
        <w:rPr>
          <w:noProof/>
        </w:rPr>
        <w:t>12</w:t>
      </w:r>
      <w:r w:rsidR="004E5EE1">
        <w:rPr>
          <w:bCs/>
        </w:rPr>
        <w:fldChar w:fldCharType="end"/>
      </w:r>
      <w:r w:rsidRPr="00C76641">
        <w:rPr>
          <w:bCs/>
        </w:rPr>
        <w:t>.</w:t>
      </w:r>
    </w:p>
    <w:p w14:paraId="0984BF4B" w14:textId="77777777" w:rsidR="00C76641" w:rsidRDefault="00C76641" w:rsidP="00C338EA">
      <w:pPr>
        <w:ind w:firstLine="576"/>
        <w:jc w:val="both"/>
        <w:rPr>
          <w:bCs/>
        </w:rPr>
      </w:pPr>
    </w:p>
    <w:p w14:paraId="51DAA5E1" w14:textId="76F806DA" w:rsidR="00C76641" w:rsidRDefault="00C76641" w:rsidP="00C338EA">
      <w:pPr>
        <w:ind w:firstLine="576"/>
        <w:jc w:val="both"/>
        <w:rPr>
          <w:bCs/>
        </w:rPr>
      </w:pPr>
    </w:p>
    <w:p w14:paraId="57435A61" w14:textId="321908BE" w:rsidR="00C76641" w:rsidRPr="00C338EA" w:rsidRDefault="00C76641" w:rsidP="00C338EA">
      <w:pPr>
        <w:ind w:firstLine="576"/>
        <w:jc w:val="both"/>
        <w:rPr>
          <w:bCs/>
        </w:rPr>
      </w:pPr>
      <w:r>
        <w:rPr>
          <w:noProof/>
          <w:lang w:eastAsia="en-US"/>
        </w:rPr>
        <w:lastRenderedPageBreak/>
        <mc:AlternateContent>
          <mc:Choice Requires="wps">
            <w:drawing>
              <wp:anchor distT="0" distB="0" distL="114300" distR="114300" simplePos="0" relativeHeight="251691008" behindDoc="0" locked="0" layoutInCell="1" allowOverlap="1" wp14:anchorId="03A1DD46" wp14:editId="644ADDB0">
                <wp:simplePos x="0" y="0"/>
                <wp:positionH relativeFrom="column">
                  <wp:posOffset>1114425</wp:posOffset>
                </wp:positionH>
                <wp:positionV relativeFrom="paragraph">
                  <wp:posOffset>4861560</wp:posOffset>
                </wp:positionV>
                <wp:extent cx="35610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78F703DC" w14:textId="439D117C" w:rsidR="007874D0" w:rsidRPr="0024111C" w:rsidRDefault="007874D0" w:rsidP="00C76641">
                            <w:pPr>
                              <w:pStyle w:val="Caption"/>
                              <w:rPr>
                                <w:noProof/>
                              </w:rPr>
                            </w:pPr>
                            <w:bookmarkStart w:id="40" w:name="_Toc198045359"/>
                            <w:bookmarkStart w:id="41" w:name="_Ref19441355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41"/>
                            <w:r>
                              <w:t xml:space="preserve"> Form Indicating Start-End Location Of Trip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1DD46" id="Text Box 27" o:spid="_x0000_s1032" type="#_x0000_t202" style="position:absolute;left:0;text-align:left;margin-left:87.75pt;margin-top:382.8pt;width:280.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DJLwIAAGYEAAAOAAAAZHJzL2Uyb0RvYy54bWysVMFu2zAMvQ/YPwi6L05SNCu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" stroked="f">
                <v:textbox style="mso-fit-shape-to-text:t" inset="0,0,0,0">
                  <w:txbxContent>
                    <w:p w14:paraId="78F703DC" w14:textId="439D117C" w:rsidR="007874D0" w:rsidRPr="0024111C" w:rsidRDefault="007874D0" w:rsidP="00C76641">
                      <w:pPr>
                        <w:pStyle w:val="Caption"/>
                        <w:rPr>
                          <w:noProof/>
                        </w:rPr>
                      </w:pPr>
                      <w:bookmarkStart w:id="42" w:name="_Toc198045359"/>
                      <w:bookmarkStart w:id="43" w:name="_Ref19441355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43"/>
                      <w:r>
                        <w:t xml:space="preserve"> Form Indicating Start-End Location Of Trip</w:t>
                      </w:r>
                      <w:bookmarkEnd w:id="42"/>
                    </w:p>
                  </w:txbxContent>
                </v:textbox>
                <w10:wrap type="square"/>
              </v:shape>
            </w:pict>
          </mc:Fallback>
        </mc:AlternateContent>
      </w:r>
      <w:r>
        <w:rPr>
          <w:noProof/>
          <w:lang w:eastAsia="en-US"/>
        </w:rPr>
        <w:drawing>
          <wp:anchor distT="0" distB="0" distL="114300" distR="114300" simplePos="0" relativeHeight="251688960" behindDoc="0" locked="0" layoutInCell="1" allowOverlap="1" wp14:anchorId="0053D6E0" wp14:editId="03CA5C51">
            <wp:simplePos x="0" y="0"/>
            <wp:positionH relativeFrom="column">
              <wp:posOffset>1114425</wp:posOffset>
            </wp:positionH>
            <wp:positionV relativeFrom="paragraph">
              <wp:posOffset>0</wp:posOffset>
            </wp:positionV>
            <wp:extent cx="3561080" cy="4804410"/>
            <wp:effectExtent l="0" t="0" r="1270" b="0"/>
            <wp:wrapSquare wrapText="bothSides"/>
            <wp:docPr id="13"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61080" cy="4804410"/>
                    </a:xfrm>
                    <a:prstGeom prst="rect">
                      <a:avLst/>
                    </a:prstGeom>
                    <a:noFill/>
                    <a:ln>
                      <a:noFill/>
                      <a:prstDash/>
                    </a:ln>
                  </pic:spPr>
                </pic:pic>
              </a:graphicData>
            </a:graphic>
            <wp14:sizeRelH relativeFrom="margin">
              <wp14:pctWidth>0</wp14:pctWidth>
            </wp14:sizeRelH>
          </wp:anchor>
        </w:drawing>
      </w:r>
    </w:p>
    <w:p w14:paraId="35A17AA2" w14:textId="2FBDF26D" w:rsidR="00A76750" w:rsidRDefault="00A76750">
      <w:pPr>
        <w:jc w:val="both"/>
      </w:pPr>
    </w:p>
    <w:p w14:paraId="4366FFEC" w14:textId="2453D0F5" w:rsidR="00C76641" w:rsidRDefault="00C76641">
      <w:pPr>
        <w:jc w:val="both"/>
      </w:pPr>
    </w:p>
    <w:p w14:paraId="60AB2768" w14:textId="47D2D8D9" w:rsidR="00C76641" w:rsidRDefault="00C76641">
      <w:pPr>
        <w:jc w:val="both"/>
      </w:pPr>
    </w:p>
    <w:p w14:paraId="23557092" w14:textId="5D6901D9" w:rsidR="00C76641" w:rsidRDefault="00C76641">
      <w:pPr>
        <w:jc w:val="both"/>
      </w:pPr>
    </w:p>
    <w:p w14:paraId="5E454E9A" w14:textId="23F8FF33" w:rsidR="00C76641" w:rsidRDefault="00C76641">
      <w:pPr>
        <w:jc w:val="both"/>
      </w:pPr>
    </w:p>
    <w:p w14:paraId="0BE37317" w14:textId="6B1DD1D6" w:rsidR="00C76641" w:rsidRDefault="00C76641">
      <w:pPr>
        <w:jc w:val="both"/>
      </w:pPr>
    </w:p>
    <w:p w14:paraId="375C3554" w14:textId="36D2C973" w:rsidR="00C76641" w:rsidRDefault="00C76641">
      <w:pPr>
        <w:jc w:val="both"/>
      </w:pPr>
    </w:p>
    <w:p w14:paraId="2CAC1E8A" w14:textId="608BE9A2" w:rsidR="00C76641" w:rsidRDefault="00C76641">
      <w:pPr>
        <w:jc w:val="both"/>
      </w:pPr>
    </w:p>
    <w:p w14:paraId="728ED5F2" w14:textId="77777777" w:rsidR="00C76641" w:rsidRDefault="00C76641">
      <w:pPr>
        <w:jc w:val="both"/>
      </w:pPr>
    </w:p>
    <w:p w14:paraId="37BEBF71" w14:textId="576B2750" w:rsidR="00C76641" w:rsidRDefault="00C76641">
      <w:pPr>
        <w:jc w:val="both"/>
      </w:pPr>
    </w:p>
    <w:p w14:paraId="55CA0B85" w14:textId="7EE5D9A8" w:rsidR="00C76641" w:rsidRDefault="00C76641">
      <w:pPr>
        <w:jc w:val="both"/>
      </w:pPr>
    </w:p>
    <w:p w14:paraId="05699735" w14:textId="0D5B4D3D" w:rsidR="00C76641" w:rsidRDefault="00C76641">
      <w:pPr>
        <w:jc w:val="both"/>
      </w:pPr>
      <w:r>
        <w:rPr>
          <w:noProof/>
          <w:lang w:eastAsia="en-US"/>
        </w:rPr>
        <mc:AlternateContent>
          <mc:Choice Requires="wps">
            <w:drawing>
              <wp:anchor distT="0" distB="0" distL="114300" distR="114300" simplePos="0" relativeHeight="251695104" behindDoc="0" locked="0" layoutInCell="1" allowOverlap="1" wp14:anchorId="02AED8CF" wp14:editId="2ACC0847">
                <wp:simplePos x="0" y="0"/>
                <wp:positionH relativeFrom="column">
                  <wp:posOffset>1162050</wp:posOffset>
                </wp:positionH>
                <wp:positionV relativeFrom="paragraph">
                  <wp:posOffset>5067300</wp:posOffset>
                </wp:positionV>
                <wp:extent cx="331660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C079D6B" w14:textId="42AFC0CB" w:rsidR="007874D0" w:rsidRPr="00BA3685" w:rsidRDefault="007874D0" w:rsidP="00C76641">
                            <w:pPr>
                              <w:pStyle w:val="Caption"/>
                              <w:rPr>
                                <w:noProof/>
                              </w:rPr>
                            </w:pPr>
                            <w:bookmarkStart w:id="44" w:name="_Toc198045360"/>
                            <w:bookmarkStart w:id="45" w:name="_Ref19441359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45"/>
                            <w:r>
                              <w:t xml:space="preserve"> Offers Tracking Plans Schedules And Tutorials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ED8CF" id="Text Box 29" o:spid="_x0000_s1033" type="#_x0000_t202" style="position:absolute;left:0;text-align:left;margin-left:91.5pt;margin-top:399pt;width:261.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pMAIAAGY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" stroked="f">
                <v:textbox style="mso-fit-shape-to-text:t" inset="0,0,0,0">
                  <w:txbxContent>
                    <w:p w14:paraId="2C079D6B" w14:textId="42AFC0CB" w:rsidR="007874D0" w:rsidRPr="00BA3685" w:rsidRDefault="007874D0" w:rsidP="00C76641">
                      <w:pPr>
                        <w:pStyle w:val="Caption"/>
                        <w:rPr>
                          <w:noProof/>
                        </w:rPr>
                      </w:pPr>
                      <w:bookmarkStart w:id="46" w:name="_Toc198045360"/>
                      <w:bookmarkStart w:id="47" w:name="_Ref19441359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47"/>
                      <w:r>
                        <w:t xml:space="preserve"> Offers Tracking Plans Schedules And Tutorials</w:t>
                      </w:r>
                      <w:bookmarkEnd w:id="46"/>
                    </w:p>
                  </w:txbxContent>
                </v:textbox>
                <w10:wrap type="square"/>
              </v:shape>
            </w:pict>
          </mc:Fallback>
        </mc:AlternateContent>
      </w:r>
      <w:r>
        <w:rPr>
          <w:noProof/>
          <w:lang w:eastAsia="en-US"/>
        </w:rPr>
        <w:drawing>
          <wp:anchor distT="0" distB="0" distL="114300" distR="114300" simplePos="0" relativeHeight="251693056" behindDoc="0" locked="0" layoutInCell="1" allowOverlap="1" wp14:anchorId="3D16C602" wp14:editId="6756FCEE">
            <wp:simplePos x="0" y="0"/>
            <wp:positionH relativeFrom="column">
              <wp:posOffset>1162050</wp:posOffset>
            </wp:positionH>
            <wp:positionV relativeFrom="paragraph">
              <wp:posOffset>-598805</wp:posOffset>
            </wp:positionV>
            <wp:extent cx="3316605" cy="5010150"/>
            <wp:effectExtent l="0" t="0" r="0" b="0"/>
            <wp:wrapSquare wrapText="bothSides"/>
            <wp:docPr id="28"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316605" cy="50101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40BEA63" w14:textId="498401F6" w:rsidR="00C76641" w:rsidRDefault="00C76641">
      <w:pPr>
        <w:jc w:val="both"/>
      </w:pPr>
    </w:p>
    <w:p w14:paraId="58955E96" w14:textId="1121FF77" w:rsidR="00C76641" w:rsidRDefault="00C76641">
      <w:pPr>
        <w:jc w:val="both"/>
      </w:pPr>
    </w:p>
    <w:p w14:paraId="18DE1FE6" w14:textId="12259C76" w:rsidR="00C76641" w:rsidRDefault="00C76641">
      <w:pPr>
        <w:jc w:val="both"/>
      </w:pPr>
    </w:p>
    <w:p w14:paraId="70545FE7" w14:textId="2EF799F7" w:rsidR="00C76641" w:rsidRDefault="00C76641">
      <w:pPr>
        <w:jc w:val="both"/>
      </w:pPr>
    </w:p>
    <w:p w14:paraId="7E34044D" w14:textId="6B66B466" w:rsidR="00C76641" w:rsidRDefault="00C76641">
      <w:pPr>
        <w:jc w:val="both"/>
      </w:pPr>
    </w:p>
    <w:p w14:paraId="1770D6E0" w14:textId="09722CEB" w:rsidR="00C76641" w:rsidRDefault="00C76641">
      <w:pPr>
        <w:jc w:val="both"/>
      </w:pPr>
    </w:p>
    <w:p w14:paraId="4D8BD759" w14:textId="5942629D" w:rsidR="00C76641" w:rsidRDefault="00C76641">
      <w:pPr>
        <w:jc w:val="both"/>
      </w:pPr>
    </w:p>
    <w:p w14:paraId="3292EEA2" w14:textId="6EE48DD5" w:rsidR="00C76641" w:rsidRDefault="00C76641">
      <w:pPr>
        <w:jc w:val="both"/>
      </w:pPr>
    </w:p>
    <w:p w14:paraId="72C2D42A" w14:textId="16E1DFDB" w:rsidR="00C76641" w:rsidRDefault="00C76641">
      <w:pPr>
        <w:jc w:val="both"/>
      </w:pPr>
    </w:p>
    <w:p w14:paraId="7255A52E" w14:textId="77777777" w:rsidR="00C76641" w:rsidRDefault="00C76641">
      <w:pPr>
        <w:jc w:val="both"/>
      </w:pPr>
    </w:p>
    <w:p w14:paraId="07938A55" w14:textId="2F1220D9" w:rsidR="00C76641" w:rsidRDefault="00C76641">
      <w:pPr>
        <w:jc w:val="both"/>
      </w:pPr>
    </w:p>
    <w:p w14:paraId="4FEA9ADE" w14:textId="63FCC0A0" w:rsidR="00C76641" w:rsidRDefault="00C76641">
      <w:pPr>
        <w:jc w:val="both"/>
      </w:pPr>
    </w:p>
    <w:p w14:paraId="1E8F7E9B" w14:textId="06D60BC1" w:rsidR="00C76641" w:rsidRDefault="00C76641">
      <w:pPr>
        <w:jc w:val="both"/>
      </w:pPr>
    </w:p>
    <w:p w14:paraId="3D8965AF" w14:textId="066526E1" w:rsidR="00C76641" w:rsidRDefault="00C76641">
      <w:pPr>
        <w:jc w:val="both"/>
      </w:pPr>
    </w:p>
    <w:p w14:paraId="1DA6EC87" w14:textId="243DABAD" w:rsidR="00C76641" w:rsidRDefault="00C76641">
      <w:pPr>
        <w:jc w:val="both"/>
      </w:pPr>
    </w:p>
    <w:p w14:paraId="7514B845" w14:textId="333DC39D" w:rsidR="00C76641" w:rsidRDefault="00C76641">
      <w:pPr>
        <w:jc w:val="both"/>
      </w:pPr>
      <w:r>
        <w:rPr>
          <w:noProof/>
          <w:lang w:eastAsia="en-US"/>
        </w:rPr>
        <mc:AlternateContent>
          <mc:Choice Requires="wps">
            <w:drawing>
              <wp:anchor distT="0" distB="0" distL="114300" distR="114300" simplePos="0" relativeHeight="251699200" behindDoc="0" locked="0" layoutInCell="1" allowOverlap="1" wp14:anchorId="63863ED7" wp14:editId="35D149E4">
                <wp:simplePos x="0" y="0"/>
                <wp:positionH relativeFrom="column">
                  <wp:posOffset>895350</wp:posOffset>
                </wp:positionH>
                <wp:positionV relativeFrom="paragraph">
                  <wp:posOffset>4791075</wp:posOffset>
                </wp:positionV>
                <wp:extent cx="366268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662680" cy="635"/>
                        </a:xfrm>
                        <a:prstGeom prst="rect">
                          <a:avLst/>
                        </a:prstGeom>
                        <a:solidFill>
                          <a:prstClr val="white"/>
                        </a:solidFill>
                        <a:ln>
                          <a:noFill/>
                        </a:ln>
                      </wps:spPr>
                      <wps:txbx>
                        <w:txbxContent>
                          <w:p w14:paraId="3FD425DF" w14:textId="52B03C0B" w:rsidR="007874D0" w:rsidRPr="00B22740" w:rsidRDefault="007874D0" w:rsidP="00C76641">
                            <w:pPr>
                              <w:pStyle w:val="Caption"/>
                              <w:rPr>
                                <w:noProof/>
                              </w:rPr>
                            </w:pPr>
                            <w:bookmarkStart w:id="48" w:name="_Toc198045361"/>
                            <w:bookmarkStart w:id="49" w:name="_Ref19441362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49"/>
                            <w:r>
                              <w:t xml:space="preserve"> Offers News About The Company And Updates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63ED7" id="Text Box 30" o:spid="_x0000_s1034" type="#_x0000_t202" style="position:absolute;left:0;text-align:left;margin-left:70.5pt;margin-top:377.25pt;width:288.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" stroked="f">
                <v:textbox style="mso-fit-shape-to-text:t" inset="0,0,0,0">
                  <w:txbxContent>
                    <w:p w14:paraId="3FD425DF" w14:textId="52B03C0B" w:rsidR="007874D0" w:rsidRPr="00B22740" w:rsidRDefault="007874D0" w:rsidP="00C76641">
                      <w:pPr>
                        <w:pStyle w:val="Caption"/>
                        <w:rPr>
                          <w:noProof/>
                        </w:rPr>
                      </w:pPr>
                      <w:bookmarkStart w:id="50" w:name="_Toc198045361"/>
                      <w:bookmarkStart w:id="51" w:name="_Ref19441362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51"/>
                      <w:r>
                        <w:t xml:space="preserve"> Offers News About The Company And Updates</w:t>
                      </w:r>
                      <w:bookmarkEnd w:id="50"/>
                    </w:p>
                  </w:txbxContent>
                </v:textbox>
                <w10:wrap type="square"/>
              </v:shape>
            </w:pict>
          </mc:Fallback>
        </mc:AlternateContent>
      </w:r>
      <w:r>
        <w:rPr>
          <w:noProof/>
          <w:lang w:eastAsia="en-US"/>
        </w:rPr>
        <w:drawing>
          <wp:anchor distT="0" distB="0" distL="114300" distR="114300" simplePos="0" relativeHeight="251697152" behindDoc="0" locked="0" layoutInCell="1" allowOverlap="1" wp14:anchorId="0FA669C4" wp14:editId="7E1823DE">
            <wp:simplePos x="0" y="0"/>
            <wp:positionH relativeFrom="column">
              <wp:posOffset>895350</wp:posOffset>
            </wp:positionH>
            <wp:positionV relativeFrom="paragraph">
              <wp:posOffset>-1383665</wp:posOffset>
            </wp:positionV>
            <wp:extent cx="3662680" cy="4733925"/>
            <wp:effectExtent l="0" t="0" r="0" b="9525"/>
            <wp:wrapSquare wrapText="bothSides"/>
            <wp:docPr id="15"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662680" cy="47339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6E69EB4" w14:textId="40FF5822" w:rsidR="00C76641" w:rsidRDefault="00C76641">
      <w:pPr>
        <w:jc w:val="both"/>
      </w:pPr>
    </w:p>
    <w:p w14:paraId="1EE4ED6A" w14:textId="479801A8" w:rsidR="00C76641" w:rsidRDefault="00C76641">
      <w:pPr>
        <w:jc w:val="both"/>
      </w:pPr>
    </w:p>
    <w:p w14:paraId="2D847661" w14:textId="45BB922C" w:rsidR="00C76641" w:rsidRDefault="00C76641">
      <w:pPr>
        <w:jc w:val="both"/>
      </w:pPr>
    </w:p>
    <w:p w14:paraId="47E38C75" w14:textId="6821D2C7" w:rsidR="00C76641" w:rsidRDefault="00C76641">
      <w:pPr>
        <w:jc w:val="both"/>
      </w:pPr>
    </w:p>
    <w:p w14:paraId="74A0068A" w14:textId="1858953D" w:rsidR="00C76641" w:rsidRDefault="00C76641">
      <w:pPr>
        <w:jc w:val="both"/>
      </w:pPr>
    </w:p>
    <w:p w14:paraId="0EEA6090" w14:textId="3EA76DD0" w:rsidR="00A76750" w:rsidRDefault="0096384C">
      <w:pPr>
        <w:pStyle w:val="Heading2"/>
        <w:numPr>
          <w:ilvl w:val="1"/>
          <w:numId w:val="3"/>
        </w:numPr>
        <w:jc w:val="both"/>
      </w:pPr>
      <w:bookmarkStart w:id="52" w:name="_Toc197866417"/>
      <w:r>
        <w:t>Methods/Systems Comparison</w:t>
      </w:r>
      <w:bookmarkEnd w:id="52"/>
    </w:p>
    <w:p w14:paraId="50872145" w14:textId="236C4B09" w:rsidR="00A76750" w:rsidRDefault="0096384C" w:rsidP="009E234D">
      <w:pPr>
        <w:ind w:firstLine="576"/>
        <w:jc w:val="both"/>
      </w:pPr>
      <w:r>
        <w:t xml:space="preserve">This paragraph in meant to highlight the advantages and shortcomings of each of the previously stated methods </w:t>
      </w:r>
      <w:r w:rsidRPr="003C040E">
        <w:t>with respect to certain criteria</w:t>
      </w:r>
      <w:r>
        <w:t>.</w:t>
      </w:r>
      <w:r w:rsidR="009E234D">
        <w:t xml:space="preserve"> Where </w:t>
      </w:r>
      <w:r w:rsidR="009E234D">
        <w:fldChar w:fldCharType="begin"/>
      </w:r>
      <w:r w:rsidR="009E234D">
        <w:instrText xml:space="preserve"> REF _Ref194414942 \h </w:instrText>
      </w:r>
      <w:r w:rsidR="009E234D">
        <w:fldChar w:fldCharType="separate"/>
      </w:r>
      <w:r w:rsidR="009E234D">
        <w:t xml:space="preserve">Table </w:t>
      </w:r>
      <w:r w:rsidR="009E234D">
        <w:rPr>
          <w:noProof/>
        </w:rPr>
        <w:t>1</w:t>
      </w:r>
      <w:r w:rsidR="009E234D">
        <w:fldChar w:fldCharType="end"/>
      </w:r>
      <w:r w:rsidR="009E234D">
        <w:t xml:space="preserve"> compare systems based on graphical user interface , and </w:t>
      </w:r>
      <w:r w:rsidR="009E234D">
        <w:fldChar w:fldCharType="begin"/>
      </w:r>
      <w:r w:rsidR="009E234D">
        <w:instrText xml:space="preserve"> REF _Ref194415081 \h </w:instrText>
      </w:r>
      <w:r w:rsidR="009E234D">
        <w:fldChar w:fldCharType="separate"/>
      </w:r>
      <w:r w:rsidR="009E234D">
        <w:t xml:space="preserve">Table </w:t>
      </w:r>
      <w:r w:rsidR="009E234D">
        <w:rPr>
          <w:noProof/>
        </w:rPr>
        <w:t>2</w:t>
      </w:r>
      <w:r w:rsidR="009E234D">
        <w:fldChar w:fldCharType="end"/>
      </w:r>
      <w:r w:rsidR="009E234D">
        <w:t xml:space="preserve"> compare systems according to content and functionality. In addition, </w:t>
      </w:r>
      <w:r w:rsidR="009E234D">
        <w:fldChar w:fldCharType="begin"/>
      </w:r>
      <w:r w:rsidR="009E234D">
        <w:instrText xml:space="preserve"> REF _Ref194415255 \h </w:instrText>
      </w:r>
      <w:r w:rsidR="009E234D">
        <w:fldChar w:fldCharType="separate"/>
      </w:r>
      <w:r w:rsidR="009E234D">
        <w:t xml:space="preserve">Table </w:t>
      </w:r>
      <w:r w:rsidR="009E234D">
        <w:rPr>
          <w:noProof/>
        </w:rPr>
        <w:t>3</w:t>
      </w:r>
      <w:r w:rsidR="009E234D">
        <w:fldChar w:fldCharType="end"/>
      </w:r>
      <w:r w:rsidR="009E234D">
        <w:t xml:space="preserve"> compare systems based on features .</w:t>
      </w:r>
    </w:p>
    <w:p w14:paraId="6B142D4E" w14:textId="66D99AC1" w:rsidR="00A76750" w:rsidRDefault="00A76750">
      <w:pPr>
        <w:jc w:val="both"/>
      </w:pPr>
    </w:p>
    <w:p w14:paraId="7FB574C8" w14:textId="26E9AC9B" w:rsidR="003C040E" w:rsidRDefault="003C040E" w:rsidP="003C040E">
      <w:pPr>
        <w:pStyle w:val="Caption"/>
        <w:keepNext/>
      </w:pPr>
      <w:bookmarkStart w:id="53" w:name="_heading=h.2xcytpi" w:colFirst="0" w:colLast="0"/>
      <w:bookmarkStart w:id="54" w:name="_Ref194414942"/>
      <w:bookmarkStart w:id="55" w:name="_Ref194414926"/>
      <w:bookmarkStart w:id="56" w:name="_Toc194523658"/>
      <w:bookmarkEnd w:id="53"/>
      <w:r>
        <w:t xml:space="preserve">Table </w:t>
      </w:r>
      <w:r w:rsidR="00887F9D">
        <w:fldChar w:fldCharType="begin"/>
      </w:r>
      <w:r w:rsidR="00887F9D">
        <w:instrText xml:space="preserve"> SEQ Table \* ARABIC </w:instrText>
      </w:r>
      <w:r w:rsidR="00887F9D">
        <w:fldChar w:fldCharType="separate"/>
      </w:r>
      <w:r w:rsidR="00006261">
        <w:rPr>
          <w:noProof/>
        </w:rPr>
        <w:t>1</w:t>
      </w:r>
      <w:r w:rsidR="00887F9D">
        <w:rPr>
          <w:noProof/>
        </w:rPr>
        <w:fldChar w:fldCharType="end"/>
      </w:r>
      <w:bookmarkEnd w:id="54"/>
      <w:r>
        <w:t xml:space="preserve"> Comparison Table Based on Graphical Interfaces</w:t>
      </w:r>
      <w:bookmarkEnd w:id="55"/>
      <w:bookmarkEnd w:id="56"/>
    </w:p>
    <w:p w14:paraId="790FB20F" w14:textId="77777777" w:rsidR="00C51AEE" w:rsidRPr="00C51AEE" w:rsidRDefault="00C51AEE" w:rsidP="00C51AEE"/>
    <w:tbl>
      <w:tblPr>
        <w:tblStyle w:val="4"/>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290B1C6A" w14:textId="77777777">
        <w:trPr>
          <w:trHeight w:val="216"/>
          <w:jc w:val="center"/>
        </w:trPr>
        <w:tc>
          <w:tcPr>
            <w:tcW w:w="3645" w:type="dxa"/>
          </w:tcPr>
          <w:p w14:paraId="2475910E" w14:textId="77777777" w:rsidR="00A76750" w:rsidRDefault="0096384C">
            <w:pPr>
              <w:spacing w:line="360" w:lineRule="auto"/>
              <w:rPr>
                <w:b/>
              </w:rPr>
            </w:pPr>
            <w:r>
              <w:rPr>
                <w:b/>
              </w:rPr>
              <w:lastRenderedPageBreak/>
              <w:t>Criterion 1</w:t>
            </w:r>
          </w:p>
        </w:tc>
        <w:tc>
          <w:tcPr>
            <w:tcW w:w="1739" w:type="dxa"/>
            <w:vMerge w:val="restart"/>
            <w:vAlign w:val="center"/>
          </w:tcPr>
          <w:p w14:paraId="4D4A9F40" w14:textId="77777777" w:rsidR="00A76750" w:rsidRDefault="0096384C">
            <w:pPr>
              <w:spacing w:line="360" w:lineRule="auto"/>
              <w:jc w:val="center"/>
              <w:rPr>
                <w:b/>
              </w:rPr>
            </w:pPr>
            <w:r>
              <w:rPr>
                <w:b/>
              </w:rPr>
              <w:t>System 1</w:t>
            </w:r>
          </w:p>
        </w:tc>
        <w:tc>
          <w:tcPr>
            <w:tcW w:w="1622" w:type="dxa"/>
            <w:vMerge w:val="restart"/>
            <w:vAlign w:val="center"/>
          </w:tcPr>
          <w:p w14:paraId="42CC4852" w14:textId="77777777" w:rsidR="00A76750" w:rsidRDefault="0096384C">
            <w:pPr>
              <w:spacing w:line="360" w:lineRule="auto"/>
              <w:jc w:val="center"/>
              <w:rPr>
                <w:b/>
              </w:rPr>
            </w:pPr>
            <w:r>
              <w:rPr>
                <w:b/>
              </w:rPr>
              <w:t>System 2</w:t>
            </w:r>
          </w:p>
        </w:tc>
        <w:tc>
          <w:tcPr>
            <w:tcW w:w="1490" w:type="dxa"/>
            <w:vMerge w:val="restart"/>
            <w:vAlign w:val="center"/>
          </w:tcPr>
          <w:p w14:paraId="31FF451C" w14:textId="77777777" w:rsidR="00A76750" w:rsidRDefault="0096384C">
            <w:pPr>
              <w:spacing w:line="360" w:lineRule="auto"/>
              <w:jc w:val="center"/>
              <w:rPr>
                <w:b/>
              </w:rPr>
            </w:pPr>
            <w:r>
              <w:rPr>
                <w:b/>
              </w:rPr>
              <w:t>System 3</w:t>
            </w:r>
          </w:p>
        </w:tc>
      </w:tr>
      <w:tr w:rsidR="00A76750" w14:paraId="3DCBED88" w14:textId="77777777">
        <w:trPr>
          <w:trHeight w:val="216"/>
          <w:jc w:val="center"/>
        </w:trPr>
        <w:tc>
          <w:tcPr>
            <w:tcW w:w="3645" w:type="dxa"/>
          </w:tcPr>
          <w:p w14:paraId="2A4DCECC" w14:textId="77777777" w:rsidR="00A76750" w:rsidRDefault="0096384C">
            <w:pPr>
              <w:spacing w:line="360" w:lineRule="auto"/>
              <w:rPr>
                <w:b/>
              </w:rPr>
            </w:pPr>
            <w:r>
              <w:rPr>
                <w:b/>
              </w:rPr>
              <w:t xml:space="preserve">Graphical Interface  </w:t>
            </w:r>
          </w:p>
        </w:tc>
        <w:tc>
          <w:tcPr>
            <w:tcW w:w="1739" w:type="dxa"/>
            <w:vMerge/>
            <w:vAlign w:val="center"/>
          </w:tcPr>
          <w:p w14:paraId="06033C1C"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4525A309"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4FEC7832" w14:textId="77777777" w:rsidR="00A76750" w:rsidRDefault="00A76750">
            <w:pPr>
              <w:widowControl w:val="0"/>
              <w:pBdr>
                <w:top w:val="nil"/>
                <w:left w:val="nil"/>
                <w:bottom w:val="nil"/>
                <w:right w:val="nil"/>
                <w:between w:val="nil"/>
              </w:pBdr>
              <w:spacing w:line="276" w:lineRule="auto"/>
              <w:rPr>
                <w:b/>
              </w:rPr>
            </w:pPr>
          </w:p>
        </w:tc>
      </w:tr>
      <w:tr w:rsidR="00A76750" w14:paraId="63E94204" w14:textId="77777777">
        <w:trPr>
          <w:trHeight w:val="347"/>
          <w:jc w:val="center"/>
        </w:trPr>
        <w:tc>
          <w:tcPr>
            <w:tcW w:w="3645" w:type="dxa"/>
          </w:tcPr>
          <w:p w14:paraId="53644C4D" w14:textId="77777777" w:rsidR="00A76750" w:rsidRDefault="0096384C">
            <w:pPr>
              <w:spacing w:line="360" w:lineRule="auto"/>
            </w:pPr>
            <w:r>
              <w:t>Good user interface</w:t>
            </w:r>
          </w:p>
        </w:tc>
        <w:tc>
          <w:tcPr>
            <w:tcW w:w="1739" w:type="dxa"/>
            <w:vAlign w:val="center"/>
          </w:tcPr>
          <w:p w14:paraId="49D01444" w14:textId="28267EE2" w:rsidR="00A76750"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4EA65CEE" w14:textId="5630D622" w:rsidR="00A76750" w:rsidRDefault="002A4F3A" w:rsidP="002A4F3A">
            <w:pPr>
              <w:pBdr>
                <w:top w:val="nil"/>
                <w:left w:val="nil"/>
                <w:bottom w:val="nil"/>
                <w:right w:val="nil"/>
                <w:between w:val="nil"/>
              </w:pBdr>
              <w:spacing w:line="360" w:lineRule="auto"/>
              <w:ind w:left="360"/>
            </w:pPr>
            <w:r>
              <w:t xml:space="preserve">      </w:t>
            </w:r>
            <w:r w:rsidR="000B2E8C">
              <w:t>x</w:t>
            </w:r>
          </w:p>
        </w:tc>
        <w:tc>
          <w:tcPr>
            <w:tcW w:w="1490" w:type="dxa"/>
            <w:vAlign w:val="center"/>
          </w:tcPr>
          <w:p w14:paraId="5F47E356" w14:textId="74158654" w:rsidR="00A76750" w:rsidRDefault="00C51AEE" w:rsidP="00C51AEE">
            <w:pPr>
              <w:pBdr>
                <w:top w:val="nil"/>
                <w:left w:val="nil"/>
                <w:bottom w:val="nil"/>
                <w:right w:val="nil"/>
                <w:between w:val="nil"/>
              </w:pBdr>
              <w:spacing w:line="360" w:lineRule="auto"/>
              <w:ind w:left="720"/>
            </w:pPr>
            <w:r>
              <w:sym w:font="Wingdings" w:char="F0FC"/>
            </w:r>
          </w:p>
        </w:tc>
      </w:tr>
      <w:tr w:rsidR="009E234D" w14:paraId="7413350B" w14:textId="77777777">
        <w:trPr>
          <w:trHeight w:val="347"/>
          <w:jc w:val="center"/>
        </w:trPr>
        <w:tc>
          <w:tcPr>
            <w:tcW w:w="3645" w:type="dxa"/>
          </w:tcPr>
          <w:p w14:paraId="06968340" w14:textId="77777777" w:rsidR="009E234D" w:rsidRDefault="009E234D" w:rsidP="009E234D">
            <w:pPr>
              <w:spacing w:line="360" w:lineRule="auto"/>
            </w:pPr>
            <w:r>
              <w:t>Easy and effective navigation</w:t>
            </w:r>
          </w:p>
        </w:tc>
        <w:tc>
          <w:tcPr>
            <w:tcW w:w="1739" w:type="dxa"/>
            <w:vAlign w:val="center"/>
          </w:tcPr>
          <w:p w14:paraId="5735E206" w14:textId="498BB1D5" w:rsidR="009E234D" w:rsidRDefault="00C51AEE" w:rsidP="009E234D">
            <w:pPr>
              <w:pBdr>
                <w:top w:val="nil"/>
                <w:left w:val="nil"/>
                <w:bottom w:val="nil"/>
                <w:right w:val="nil"/>
                <w:between w:val="nil"/>
              </w:pBdr>
              <w:spacing w:line="360" w:lineRule="auto"/>
              <w:ind w:left="720"/>
            </w:pPr>
            <w:r>
              <w:sym w:font="Wingdings" w:char="F0FC"/>
            </w:r>
          </w:p>
        </w:tc>
        <w:tc>
          <w:tcPr>
            <w:tcW w:w="1622" w:type="dxa"/>
            <w:vAlign w:val="center"/>
          </w:tcPr>
          <w:p w14:paraId="492CEDBA" w14:textId="6D8DBEE7" w:rsidR="009E234D" w:rsidRDefault="00C51AEE" w:rsidP="00C51AEE">
            <w:pPr>
              <w:pBdr>
                <w:top w:val="nil"/>
                <w:left w:val="nil"/>
                <w:bottom w:val="nil"/>
                <w:right w:val="nil"/>
                <w:between w:val="nil"/>
              </w:pBdr>
              <w:spacing w:line="360" w:lineRule="auto"/>
              <w:ind w:left="720"/>
            </w:pPr>
            <w:r>
              <w:sym w:font="Wingdings" w:char="F0FC"/>
            </w:r>
          </w:p>
        </w:tc>
        <w:tc>
          <w:tcPr>
            <w:tcW w:w="1490" w:type="dxa"/>
            <w:vAlign w:val="center"/>
          </w:tcPr>
          <w:p w14:paraId="5BA8C179" w14:textId="12C61F59" w:rsidR="009E234D" w:rsidRDefault="00C51AEE" w:rsidP="00C51AEE">
            <w:pPr>
              <w:pBdr>
                <w:top w:val="nil"/>
                <w:left w:val="nil"/>
                <w:bottom w:val="nil"/>
                <w:right w:val="nil"/>
                <w:between w:val="nil"/>
              </w:pBdr>
              <w:spacing w:line="360" w:lineRule="auto"/>
              <w:ind w:left="360"/>
              <w:jc w:val="center"/>
            </w:pPr>
            <w:r>
              <w:sym w:font="Wingdings" w:char="F0FC"/>
            </w:r>
          </w:p>
        </w:tc>
      </w:tr>
      <w:tr w:rsidR="009E234D" w14:paraId="21D2518A" w14:textId="77777777">
        <w:trPr>
          <w:trHeight w:val="121"/>
          <w:jc w:val="center"/>
        </w:trPr>
        <w:tc>
          <w:tcPr>
            <w:tcW w:w="3645" w:type="dxa"/>
          </w:tcPr>
          <w:p w14:paraId="1FE6CB07" w14:textId="77777777" w:rsidR="009E234D" w:rsidRDefault="009E234D" w:rsidP="009E234D">
            <w:pPr>
              <w:spacing w:line="360" w:lineRule="auto"/>
            </w:pPr>
            <w:r>
              <w:t>Simple and professional Design</w:t>
            </w:r>
          </w:p>
        </w:tc>
        <w:tc>
          <w:tcPr>
            <w:tcW w:w="1739" w:type="dxa"/>
            <w:vAlign w:val="center"/>
          </w:tcPr>
          <w:p w14:paraId="740791E6" w14:textId="43FAA7CE" w:rsidR="009E234D"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617513E5" w14:textId="550306DD" w:rsidR="009E234D" w:rsidRDefault="000B2E8C" w:rsidP="000B2E8C">
            <w:pPr>
              <w:pBdr>
                <w:top w:val="nil"/>
                <w:left w:val="nil"/>
                <w:bottom w:val="nil"/>
                <w:right w:val="nil"/>
                <w:between w:val="nil"/>
              </w:pBdr>
              <w:spacing w:line="360" w:lineRule="auto"/>
              <w:ind w:left="720"/>
            </w:pPr>
            <w:r>
              <w:rPr>
                <w:rFonts w:ascii="Noto Sans Symbols" w:eastAsia="Noto Sans Symbols" w:hAnsi="Noto Sans Symbols" w:cs="Noto Sans Symbols"/>
              </w:rPr>
              <w:t>x</w:t>
            </w:r>
          </w:p>
        </w:tc>
        <w:tc>
          <w:tcPr>
            <w:tcW w:w="1490" w:type="dxa"/>
            <w:vAlign w:val="center"/>
          </w:tcPr>
          <w:p w14:paraId="63893565" w14:textId="779E5129" w:rsidR="009E234D" w:rsidRDefault="00C51AEE" w:rsidP="00C51AEE">
            <w:pPr>
              <w:pBdr>
                <w:top w:val="nil"/>
                <w:left w:val="nil"/>
                <w:bottom w:val="nil"/>
                <w:right w:val="nil"/>
                <w:between w:val="nil"/>
              </w:pBdr>
              <w:spacing w:line="360" w:lineRule="auto"/>
              <w:ind w:left="720"/>
            </w:pPr>
            <w:r>
              <w:sym w:font="Wingdings" w:char="F0FC"/>
            </w:r>
          </w:p>
        </w:tc>
      </w:tr>
      <w:tr w:rsidR="00C51AEE" w14:paraId="6F4693EE" w14:textId="77777777">
        <w:trPr>
          <w:trHeight w:val="121"/>
          <w:jc w:val="center"/>
        </w:trPr>
        <w:tc>
          <w:tcPr>
            <w:tcW w:w="3645" w:type="dxa"/>
          </w:tcPr>
          <w:p w14:paraId="1C8ED98D" w14:textId="77777777" w:rsidR="00C51AEE" w:rsidRDefault="00C51AEE" w:rsidP="00C51AEE">
            <w:pPr>
              <w:spacing w:line="360" w:lineRule="auto"/>
            </w:pPr>
            <w:r>
              <w:t>Responsive</w:t>
            </w:r>
          </w:p>
        </w:tc>
        <w:tc>
          <w:tcPr>
            <w:tcW w:w="1739" w:type="dxa"/>
            <w:vAlign w:val="center"/>
          </w:tcPr>
          <w:p w14:paraId="2F3CB577" w14:textId="25DDEA0A" w:rsidR="00C51AEE" w:rsidRDefault="00C51AEE" w:rsidP="00C51AEE">
            <w:pPr>
              <w:pBdr>
                <w:top w:val="nil"/>
                <w:left w:val="nil"/>
                <w:bottom w:val="nil"/>
                <w:right w:val="nil"/>
                <w:between w:val="nil"/>
              </w:pBdr>
              <w:spacing w:line="360" w:lineRule="auto"/>
              <w:ind w:left="720"/>
            </w:pPr>
            <w:r>
              <w:sym w:font="Wingdings" w:char="F0FC"/>
            </w:r>
          </w:p>
        </w:tc>
        <w:tc>
          <w:tcPr>
            <w:tcW w:w="1622" w:type="dxa"/>
            <w:vAlign w:val="center"/>
          </w:tcPr>
          <w:p w14:paraId="470A5565" w14:textId="64139F9B" w:rsidR="00C51AEE" w:rsidRDefault="00C51AEE" w:rsidP="00C51AEE">
            <w:pPr>
              <w:pBdr>
                <w:top w:val="nil"/>
                <w:left w:val="nil"/>
                <w:bottom w:val="nil"/>
                <w:right w:val="nil"/>
                <w:between w:val="nil"/>
              </w:pBdr>
              <w:spacing w:line="360" w:lineRule="auto"/>
              <w:ind w:left="720"/>
            </w:pPr>
            <w:r>
              <w:sym w:font="Wingdings" w:char="F0FC"/>
            </w:r>
          </w:p>
        </w:tc>
        <w:tc>
          <w:tcPr>
            <w:tcW w:w="1490" w:type="dxa"/>
            <w:vAlign w:val="center"/>
          </w:tcPr>
          <w:p w14:paraId="727AE240" w14:textId="6F1F682A" w:rsidR="00C51AEE" w:rsidRDefault="00C51AEE" w:rsidP="00C51AEE">
            <w:pPr>
              <w:pBdr>
                <w:top w:val="nil"/>
                <w:left w:val="nil"/>
                <w:bottom w:val="nil"/>
                <w:right w:val="nil"/>
                <w:between w:val="nil"/>
              </w:pBdr>
              <w:spacing w:line="360" w:lineRule="auto"/>
              <w:ind w:left="360"/>
              <w:jc w:val="center"/>
            </w:pPr>
            <w:r>
              <w:sym w:font="Wingdings" w:char="F0FC"/>
            </w:r>
          </w:p>
        </w:tc>
      </w:tr>
    </w:tbl>
    <w:p w14:paraId="01A5F3D9" w14:textId="77777777" w:rsidR="00A76750" w:rsidRDefault="00A76750"/>
    <w:p w14:paraId="026A2BB1" w14:textId="052B78D8" w:rsidR="009E234D" w:rsidRDefault="009E234D" w:rsidP="009E234D">
      <w:pPr>
        <w:pStyle w:val="Caption"/>
        <w:keepNext/>
      </w:pPr>
      <w:bookmarkStart w:id="57" w:name="_heading=h.1ci93xb" w:colFirst="0" w:colLast="0"/>
      <w:bookmarkStart w:id="58" w:name="_Ref194415081"/>
      <w:bookmarkStart w:id="59" w:name="_Toc194523659"/>
      <w:bookmarkEnd w:id="57"/>
      <w:r>
        <w:t xml:space="preserve">Table </w:t>
      </w:r>
      <w:r w:rsidR="00887F9D">
        <w:fldChar w:fldCharType="begin"/>
      </w:r>
      <w:r w:rsidR="00887F9D">
        <w:instrText xml:space="preserve"> SEQ Table \* ARABIC </w:instrText>
      </w:r>
      <w:r w:rsidR="00887F9D">
        <w:fldChar w:fldCharType="separate"/>
      </w:r>
      <w:r w:rsidR="00006261">
        <w:rPr>
          <w:noProof/>
        </w:rPr>
        <w:t>2</w:t>
      </w:r>
      <w:r w:rsidR="00887F9D">
        <w:rPr>
          <w:noProof/>
        </w:rPr>
        <w:fldChar w:fldCharType="end"/>
      </w:r>
      <w:bookmarkEnd w:id="58"/>
      <w:r>
        <w:t xml:space="preserve"> Comparison Table Based on Content and Functionality</w:t>
      </w:r>
      <w:bookmarkEnd w:id="59"/>
    </w:p>
    <w:tbl>
      <w:tblPr>
        <w:tblStyle w:val="3"/>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4F79363F" w14:textId="77777777">
        <w:trPr>
          <w:trHeight w:val="216"/>
          <w:jc w:val="center"/>
        </w:trPr>
        <w:tc>
          <w:tcPr>
            <w:tcW w:w="3645" w:type="dxa"/>
          </w:tcPr>
          <w:p w14:paraId="4AA32CBD" w14:textId="77777777" w:rsidR="00A76750" w:rsidRDefault="0096384C">
            <w:pPr>
              <w:spacing w:line="360" w:lineRule="auto"/>
              <w:rPr>
                <w:b/>
              </w:rPr>
            </w:pPr>
            <w:r>
              <w:rPr>
                <w:b/>
              </w:rPr>
              <w:t>Criterion 2</w:t>
            </w:r>
          </w:p>
        </w:tc>
        <w:tc>
          <w:tcPr>
            <w:tcW w:w="1739" w:type="dxa"/>
            <w:vMerge w:val="restart"/>
            <w:vAlign w:val="center"/>
          </w:tcPr>
          <w:p w14:paraId="70F82892" w14:textId="77777777" w:rsidR="00A76750" w:rsidRDefault="0096384C">
            <w:pPr>
              <w:spacing w:line="360" w:lineRule="auto"/>
              <w:jc w:val="center"/>
              <w:rPr>
                <w:b/>
              </w:rPr>
            </w:pPr>
            <w:r>
              <w:rPr>
                <w:b/>
              </w:rPr>
              <w:t>System 1</w:t>
            </w:r>
          </w:p>
        </w:tc>
        <w:tc>
          <w:tcPr>
            <w:tcW w:w="1622" w:type="dxa"/>
            <w:vMerge w:val="restart"/>
            <w:vAlign w:val="center"/>
          </w:tcPr>
          <w:p w14:paraId="7B39680A" w14:textId="77777777" w:rsidR="00A76750" w:rsidRDefault="0096384C">
            <w:pPr>
              <w:spacing w:line="360" w:lineRule="auto"/>
              <w:jc w:val="center"/>
              <w:rPr>
                <w:b/>
              </w:rPr>
            </w:pPr>
            <w:r>
              <w:rPr>
                <w:b/>
              </w:rPr>
              <w:t>System 2</w:t>
            </w:r>
          </w:p>
        </w:tc>
        <w:tc>
          <w:tcPr>
            <w:tcW w:w="1490" w:type="dxa"/>
            <w:vMerge w:val="restart"/>
            <w:vAlign w:val="center"/>
          </w:tcPr>
          <w:p w14:paraId="64594356" w14:textId="77777777" w:rsidR="00A76750" w:rsidRDefault="0096384C">
            <w:pPr>
              <w:spacing w:line="360" w:lineRule="auto"/>
              <w:jc w:val="center"/>
              <w:rPr>
                <w:b/>
              </w:rPr>
            </w:pPr>
            <w:r>
              <w:rPr>
                <w:b/>
              </w:rPr>
              <w:t>System 3</w:t>
            </w:r>
          </w:p>
        </w:tc>
      </w:tr>
      <w:tr w:rsidR="00A76750" w14:paraId="3AE96F8C" w14:textId="77777777">
        <w:trPr>
          <w:trHeight w:val="216"/>
          <w:jc w:val="center"/>
        </w:trPr>
        <w:tc>
          <w:tcPr>
            <w:tcW w:w="3645" w:type="dxa"/>
          </w:tcPr>
          <w:p w14:paraId="78230053" w14:textId="77777777" w:rsidR="00A76750" w:rsidRDefault="0096384C">
            <w:pPr>
              <w:spacing w:line="360" w:lineRule="auto"/>
              <w:rPr>
                <w:b/>
              </w:rPr>
            </w:pPr>
            <w:r>
              <w:rPr>
                <w:b/>
              </w:rPr>
              <w:t>Content and Functionality</w:t>
            </w:r>
          </w:p>
        </w:tc>
        <w:tc>
          <w:tcPr>
            <w:tcW w:w="1739" w:type="dxa"/>
            <w:vMerge/>
            <w:vAlign w:val="center"/>
          </w:tcPr>
          <w:p w14:paraId="71D07080"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6478E48B"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0CE4A70E" w14:textId="77777777" w:rsidR="00A76750" w:rsidRDefault="00A76750">
            <w:pPr>
              <w:widowControl w:val="0"/>
              <w:pBdr>
                <w:top w:val="nil"/>
                <w:left w:val="nil"/>
                <w:bottom w:val="nil"/>
                <w:right w:val="nil"/>
                <w:between w:val="nil"/>
              </w:pBdr>
              <w:spacing w:line="276" w:lineRule="auto"/>
              <w:rPr>
                <w:b/>
              </w:rPr>
            </w:pPr>
          </w:p>
        </w:tc>
      </w:tr>
      <w:tr w:rsidR="00A76750" w14:paraId="6C6F6E53" w14:textId="77777777">
        <w:trPr>
          <w:trHeight w:val="347"/>
          <w:jc w:val="center"/>
        </w:trPr>
        <w:tc>
          <w:tcPr>
            <w:tcW w:w="3645" w:type="dxa"/>
          </w:tcPr>
          <w:p w14:paraId="28690ED3" w14:textId="77777777" w:rsidR="00A76750" w:rsidRDefault="0096384C">
            <w:pPr>
              <w:spacing w:line="360" w:lineRule="auto"/>
            </w:pPr>
            <w:r>
              <w:t>Quality content structure</w:t>
            </w:r>
          </w:p>
        </w:tc>
        <w:tc>
          <w:tcPr>
            <w:tcW w:w="1739" w:type="dxa"/>
            <w:vAlign w:val="center"/>
          </w:tcPr>
          <w:p w14:paraId="616A7AA2" w14:textId="42B22E4B" w:rsidR="00A76750" w:rsidRDefault="00C51AEE" w:rsidP="00C51AEE">
            <w:pPr>
              <w:pBdr>
                <w:top w:val="nil"/>
                <w:left w:val="nil"/>
                <w:bottom w:val="nil"/>
                <w:right w:val="nil"/>
                <w:between w:val="nil"/>
              </w:pBdr>
              <w:spacing w:line="360" w:lineRule="auto"/>
              <w:ind w:left="720"/>
            </w:pPr>
            <w:r>
              <w:t xml:space="preserve"> </w:t>
            </w:r>
            <w:r>
              <w:sym w:font="Wingdings" w:char="F0FC"/>
            </w:r>
          </w:p>
        </w:tc>
        <w:tc>
          <w:tcPr>
            <w:tcW w:w="1622" w:type="dxa"/>
            <w:vAlign w:val="center"/>
          </w:tcPr>
          <w:p w14:paraId="4CEF8BB7" w14:textId="40A19265" w:rsidR="00A76750" w:rsidRDefault="00C51AEE" w:rsidP="000B2E8C">
            <w:pPr>
              <w:pBdr>
                <w:top w:val="nil"/>
                <w:left w:val="nil"/>
                <w:bottom w:val="nil"/>
                <w:right w:val="nil"/>
                <w:between w:val="nil"/>
              </w:pBdr>
              <w:spacing w:line="360" w:lineRule="auto"/>
              <w:ind w:left="360"/>
            </w:pPr>
            <w:r>
              <w:t xml:space="preserve">      </w:t>
            </w:r>
            <w:r w:rsidR="000B2E8C">
              <w:rPr>
                <w:rFonts w:ascii="Noto Sans Symbols" w:eastAsia="Noto Sans Symbols" w:hAnsi="Noto Sans Symbols" w:cs="Noto Sans Symbols"/>
              </w:rPr>
              <w:t>x</w:t>
            </w:r>
          </w:p>
        </w:tc>
        <w:tc>
          <w:tcPr>
            <w:tcW w:w="1490" w:type="dxa"/>
            <w:vAlign w:val="center"/>
          </w:tcPr>
          <w:p w14:paraId="1CCFD6C8" w14:textId="75C704B4" w:rsidR="00A76750" w:rsidRDefault="00C51AEE" w:rsidP="00C51AEE">
            <w:pPr>
              <w:pBdr>
                <w:top w:val="nil"/>
                <w:left w:val="nil"/>
                <w:bottom w:val="nil"/>
                <w:right w:val="nil"/>
                <w:between w:val="nil"/>
              </w:pBdr>
              <w:spacing w:line="360" w:lineRule="auto"/>
            </w:pPr>
            <w:r>
              <w:t xml:space="preserve">         </w:t>
            </w:r>
            <w:r>
              <w:sym w:font="Wingdings" w:char="F0FC"/>
            </w:r>
          </w:p>
        </w:tc>
      </w:tr>
      <w:tr w:rsidR="00A76750" w14:paraId="348571A6" w14:textId="77777777">
        <w:trPr>
          <w:trHeight w:val="347"/>
          <w:jc w:val="center"/>
        </w:trPr>
        <w:tc>
          <w:tcPr>
            <w:tcW w:w="3645" w:type="dxa"/>
          </w:tcPr>
          <w:p w14:paraId="09E864C9" w14:textId="77777777" w:rsidR="00A76750" w:rsidRDefault="0096384C">
            <w:pPr>
              <w:spacing w:line="360" w:lineRule="auto"/>
            </w:pPr>
            <w:r>
              <w:t>Usability</w:t>
            </w:r>
          </w:p>
        </w:tc>
        <w:tc>
          <w:tcPr>
            <w:tcW w:w="1739" w:type="dxa"/>
            <w:vAlign w:val="center"/>
          </w:tcPr>
          <w:p w14:paraId="336F2599" w14:textId="67D9A4D0"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4A02295C" w14:textId="66E88627"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4FF992E6" w14:textId="69D45BDA" w:rsidR="00A76750" w:rsidRDefault="00C51AEE" w:rsidP="00C51AEE">
            <w:pPr>
              <w:pBdr>
                <w:top w:val="nil"/>
                <w:left w:val="nil"/>
                <w:bottom w:val="nil"/>
                <w:right w:val="nil"/>
                <w:between w:val="nil"/>
              </w:pBdr>
              <w:spacing w:line="360" w:lineRule="auto"/>
              <w:ind w:left="360"/>
            </w:pPr>
            <w:r>
              <w:t xml:space="preserve">   </w:t>
            </w:r>
            <w:r>
              <w:sym w:font="Wingdings" w:char="F0FC"/>
            </w:r>
          </w:p>
        </w:tc>
      </w:tr>
      <w:tr w:rsidR="00A76750" w14:paraId="0AC630A8" w14:textId="77777777">
        <w:trPr>
          <w:trHeight w:val="121"/>
          <w:jc w:val="center"/>
        </w:trPr>
        <w:tc>
          <w:tcPr>
            <w:tcW w:w="3645" w:type="dxa"/>
          </w:tcPr>
          <w:p w14:paraId="7E65BCF3" w14:textId="77777777" w:rsidR="00A76750" w:rsidRDefault="0096384C">
            <w:pPr>
              <w:spacing w:line="360" w:lineRule="auto"/>
            </w:pPr>
            <w:r>
              <w:t>Dynamic content</w:t>
            </w:r>
          </w:p>
        </w:tc>
        <w:tc>
          <w:tcPr>
            <w:tcW w:w="1739" w:type="dxa"/>
            <w:vAlign w:val="center"/>
          </w:tcPr>
          <w:p w14:paraId="200EB9B4" w14:textId="2046C32B" w:rsidR="00A76750" w:rsidRDefault="00C51AEE" w:rsidP="00C51AEE">
            <w:pPr>
              <w:pBdr>
                <w:top w:val="nil"/>
                <w:left w:val="nil"/>
                <w:bottom w:val="nil"/>
                <w:right w:val="nil"/>
                <w:between w:val="nil"/>
              </w:pBdr>
              <w:spacing w:line="360" w:lineRule="auto"/>
              <w:ind w:left="720"/>
            </w:pPr>
            <w:r>
              <w:t xml:space="preserve"> </w:t>
            </w:r>
            <w:r>
              <w:sym w:font="Wingdings" w:char="F0FC"/>
            </w:r>
          </w:p>
        </w:tc>
        <w:tc>
          <w:tcPr>
            <w:tcW w:w="1622" w:type="dxa"/>
            <w:vAlign w:val="center"/>
          </w:tcPr>
          <w:p w14:paraId="6FF6F8F1" w14:textId="0D3194EE" w:rsidR="00A76750" w:rsidRDefault="002A4F3A" w:rsidP="002A4F3A">
            <w:pPr>
              <w:pBdr>
                <w:top w:val="nil"/>
                <w:left w:val="nil"/>
                <w:bottom w:val="nil"/>
                <w:right w:val="nil"/>
                <w:between w:val="nil"/>
              </w:pBdr>
              <w:spacing w:line="360" w:lineRule="auto"/>
              <w:ind w:left="360"/>
            </w:pPr>
            <w:r>
              <w:rPr>
                <w:rFonts w:ascii="Noto Sans Symbols" w:eastAsia="Noto Sans Symbols" w:hAnsi="Noto Sans Symbols" w:cs="Noto Sans Symbols"/>
              </w:rPr>
              <w:t xml:space="preserve">      </w:t>
            </w:r>
            <w:r w:rsidR="000B2E8C">
              <w:rPr>
                <w:rFonts w:ascii="Noto Sans Symbols" w:eastAsia="Noto Sans Symbols" w:hAnsi="Noto Sans Symbols" w:cs="Noto Sans Symbols"/>
              </w:rPr>
              <w:t>x</w:t>
            </w:r>
          </w:p>
        </w:tc>
        <w:tc>
          <w:tcPr>
            <w:tcW w:w="1490" w:type="dxa"/>
            <w:vAlign w:val="center"/>
          </w:tcPr>
          <w:p w14:paraId="70B92B7C" w14:textId="7C815D77" w:rsidR="00A76750" w:rsidRDefault="00C51AEE" w:rsidP="00C51AEE">
            <w:pPr>
              <w:pBdr>
                <w:top w:val="nil"/>
                <w:left w:val="nil"/>
                <w:bottom w:val="nil"/>
                <w:right w:val="nil"/>
                <w:between w:val="nil"/>
              </w:pBdr>
              <w:spacing w:line="360" w:lineRule="auto"/>
              <w:ind w:left="360"/>
            </w:pPr>
            <w:r>
              <w:t xml:space="preserve">   </w:t>
            </w:r>
            <w:r>
              <w:sym w:font="Wingdings" w:char="F0FC"/>
            </w:r>
          </w:p>
        </w:tc>
      </w:tr>
      <w:tr w:rsidR="00A76750" w14:paraId="78BA73E5" w14:textId="77777777">
        <w:trPr>
          <w:trHeight w:val="121"/>
          <w:jc w:val="center"/>
        </w:trPr>
        <w:tc>
          <w:tcPr>
            <w:tcW w:w="3645" w:type="dxa"/>
          </w:tcPr>
          <w:p w14:paraId="70455334" w14:textId="77777777" w:rsidR="00A76750" w:rsidRDefault="0096384C">
            <w:pPr>
              <w:spacing w:line="360" w:lineRule="auto"/>
            </w:pPr>
            <w:r>
              <w:t>Content management system</w:t>
            </w:r>
          </w:p>
        </w:tc>
        <w:tc>
          <w:tcPr>
            <w:tcW w:w="1739" w:type="dxa"/>
            <w:vAlign w:val="center"/>
          </w:tcPr>
          <w:p w14:paraId="2E95D83E" w14:textId="4F732AC0" w:rsidR="00A76750" w:rsidRDefault="00C51AEE" w:rsidP="00C51AEE">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4595A128" w14:textId="753E4756" w:rsidR="00A76750" w:rsidRDefault="000B2E8C" w:rsidP="000B2E8C">
            <w:pPr>
              <w:pBdr>
                <w:top w:val="nil"/>
                <w:left w:val="nil"/>
                <w:bottom w:val="nil"/>
                <w:right w:val="nil"/>
                <w:between w:val="nil"/>
              </w:pBdr>
              <w:spacing w:line="360" w:lineRule="auto"/>
              <w:jc w:val="center"/>
            </w:pPr>
            <w:r>
              <w:rPr>
                <w:rFonts w:ascii="Noto Sans Symbols" w:eastAsia="Noto Sans Symbols" w:hAnsi="Noto Sans Symbols" w:cs="Noto Sans Symbols"/>
              </w:rPr>
              <w:t xml:space="preserve">    x</w:t>
            </w:r>
          </w:p>
        </w:tc>
        <w:tc>
          <w:tcPr>
            <w:tcW w:w="1490" w:type="dxa"/>
            <w:vAlign w:val="center"/>
          </w:tcPr>
          <w:p w14:paraId="1854652F" w14:textId="1FEAC9D0" w:rsidR="00A76750" w:rsidRDefault="00C51AEE" w:rsidP="00C51AEE">
            <w:pPr>
              <w:pBdr>
                <w:top w:val="nil"/>
                <w:left w:val="nil"/>
                <w:bottom w:val="nil"/>
                <w:right w:val="nil"/>
                <w:between w:val="nil"/>
              </w:pBdr>
              <w:spacing w:line="360" w:lineRule="auto"/>
              <w:ind w:left="360"/>
            </w:pPr>
            <w:r>
              <w:t xml:space="preserve">    </w:t>
            </w:r>
            <w:r>
              <w:sym w:font="Wingdings" w:char="F0FC"/>
            </w:r>
          </w:p>
        </w:tc>
      </w:tr>
    </w:tbl>
    <w:p w14:paraId="23FCFE65" w14:textId="77777777" w:rsidR="00A76750" w:rsidRDefault="00A76750"/>
    <w:p w14:paraId="4FBA2E8E" w14:textId="2D047191" w:rsidR="009E234D" w:rsidRDefault="009E234D" w:rsidP="009E234D">
      <w:pPr>
        <w:pStyle w:val="Caption"/>
        <w:keepNext/>
      </w:pPr>
      <w:bookmarkStart w:id="60" w:name="_heading=h.3whwml4" w:colFirst="0" w:colLast="0"/>
      <w:bookmarkStart w:id="61" w:name="_Ref194415255"/>
      <w:bookmarkStart w:id="62" w:name="_Toc194523660"/>
      <w:bookmarkEnd w:id="60"/>
      <w:r>
        <w:t xml:space="preserve">Table </w:t>
      </w:r>
      <w:r w:rsidR="00887F9D">
        <w:fldChar w:fldCharType="begin"/>
      </w:r>
      <w:r w:rsidR="00887F9D">
        <w:instrText xml:space="preserve"> SEQ Table \* ARABIC </w:instrText>
      </w:r>
      <w:r w:rsidR="00887F9D">
        <w:fldChar w:fldCharType="separate"/>
      </w:r>
      <w:r w:rsidR="00006261">
        <w:rPr>
          <w:noProof/>
        </w:rPr>
        <w:t>3</w:t>
      </w:r>
      <w:r w:rsidR="00887F9D">
        <w:rPr>
          <w:noProof/>
        </w:rPr>
        <w:fldChar w:fldCharType="end"/>
      </w:r>
      <w:bookmarkEnd w:id="61"/>
      <w:r>
        <w:t xml:space="preserve"> Comparison Table Based on Features</w:t>
      </w:r>
      <w:bookmarkEnd w:id="62"/>
    </w:p>
    <w:tbl>
      <w:tblPr>
        <w:tblStyle w:val="2"/>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A76750" w14:paraId="26B50484" w14:textId="77777777">
        <w:trPr>
          <w:trHeight w:val="216"/>
          <w:jc w:val="center"/>
        </w:trPr>
        <w:tc>
          <w:tcPr>
            <w:tcW w:w="3645" w:type="dxa"/>
          </w:tcPr>
          <w:p w14:paraId="2578BD1E" w14:textId="77777777" w:rsidR="00A76750" w:rsidRDefault="0096384C">
            <w:pPr>
              <w:spacing w:line="360" w:lineRule="auto"/>
              <w:rPr>
                <w:b/>
              </w:rPr>
            </w:pPr>
            <w:r>
              <w:rPr>
                <w:b/>
              </w:rPr>
              <w:t>Criterion 3</w:t>
            </w:r>
          </w:p>
        </w:tc>
        <w:tc>
          <w:tcPr>
            <w:tcW w:w="1739" w:type="dxa"/>
            <w:vMerge w:val="restart"/>
            <w:vAlign w:val="center"/>
          </w:tcPr>
          <w:p w14:paraId="23FBE737" w14:textId="77777777" w:rsidR="00A76750" w:rsidRDefault="0096384C">
            <w:pPr>
              <w:spacing w:line="360" w:lineRule="auto"/>
              <w:jc w:val="center"/>
              <w:rPr>
                <w:b/>
              </w:rPr>
            </w:pPr>
            <w:r>
              <w:rPr>
                <w:b/>
              </w:rPr>
              <w:t>System 1</w:t>
            </w:r>
          </w:p>
        </w:tc>
        <w:tc>
          <w:tcPr>
            <w:tcW w:w="1622" w:type="dxa"/>
            <w:vMerge w:val="restart"/>
            <w:vAlign w:val="center"/>
          </w:tcPr>
          <w:p w14:paraId="11E1EF1E" w14:textId="77777777" w:rsidR="00A76750" w:rsidRDefault="0096384C">
            <w:pPr>
              <w:spacing w:line="360" w:lineRule="auto"/>
              <w:jc w:val="center"/>
              <w:rPr>
                <w:b/>
              </w:rPr>
            </w:pPr>
            <w:r>
              <w:rPr>
                <w:b/>
              </w:rPr>
              <w:t>System 2</w:t>
            </w:r>
          </w:p>
        </w:tc>
        <w:tc>
          <w:tcPr>
            <w:tcW w:w="1490" w:type="dxa"/>
            <w:vMerge w:val="restart"/>
            <w:vAlign w:val="center"/>
          </w:tcPr>
          <w:p w14:paraId="239F05FA" w14:textId="77777777" w:rsidR="00A76750" w:rsidRDefault="0096384C">
            <w:pPr>
              <w:spacing w:line="360" w:lineRule="auto"/>
              <w:jc w:val="center"/>
              <w:rPr>
                <w:b/>
              </w:rPr>
            </w:pPr>
            <w:r>
              <w:rPr>
                <w:b/>
              </w:rPr>
              <w:t>System 3</w:t>
            </w:r>
          </w:p>
        </w:tc>
      </w:tr>
      <w:tr w:rsidR="00A76750" w14:paraId="7E3E8FDA" w14:textId="77777777">
        <w:trPr>
          <w:trHeight w:val="216"/>
          <w:jc w:val="center"/>
        </w:trPr>
        <w:tc>
          <w:tcPr>
            <w:tcW w:w="3645" w:type="dxa"/>
          </w:tcPr>
          <w:p w14:paraId="097AF461" w14:textId="77777777" w:rsidR="00A76750" w:rsidRDefault="0096384C">
            <w:pPr>
              <w:spacing w:line="360" w:lineRule="auto"/>
              <w:rPr>
                <w:b/>
              </w:rPr>
            </w:pPr>
            <w:r>
              <w:rPr>
                <w:b/>
              </w:rPr>
              <w:t>Features</w:t>
            </w:r>
          </w:p>
        </w:tc>
        <w:tc>
          <w:tcPr>
            <w:tcW w:w="1739" w:type="dxa"/>
            <w:vMerge/>
            <w:vAlign w:val="center"/>
          </w:tcPr>
          <w:p w14:paraId="4CFDD819" w14:textId="77777777" w:rsidR="00A76750" w:rsidRDefault="00A76750">
            <w:pPr>
              <w:widowControl w:val="0"/>
              <w:pBdr>
                <w:top w:val="nil"/>
                <w:left w:val="nil"/>
                <w:bottom w:val="nil"/>
                <w:right w:val="nil"/>
                <w:between w:val="nil"/>
              </w:pBdr>
              <w:spacing w:line="276" w:lineRule="auto"/>
              <w:rPr>
                <w:b/>
              </w:rPr>
            </w:pPr>
          </w:p>
        </w:tc>
        <w:tc>
          <w:tcPr>
            <w:tcW w:w="1622" w:type="dxa"/>
            <w:vMerge/>
            <w:vAlign w:val="center"/>
          </w:tcPr>
          <w:p w14:paraId="41580D06" w14:textId="77777777" w:rsidR="00A76750" w:rsidRDefault="00A76750">
            <w:pPr>
              <w:widowControl w:val="0"/>
              <w:pBdr>
                <w:top w:val="nil"/>
                <w:left w:val="nil"/>
                <w:bottom w:val="nil"/>
                <w:right w:val="nil"/>
                <w:between w:val="nil"/>
              </w:pBdr>
              <w:spacing w:line="276" w:lineRule="auto"/>
              <w:rPr>
                <w:b/>
              </w:rPr>
            </w:pPr>
          </w:p>
        </w:tc>
        <w:tc>
          <w:tcPr>
            <w:tcW w:w="1490" w:type="dxa"/>
            <w:vMerge/>
            <w:vAlign w:val="center"/>
          </w:tcPr>
          <w:p w14:paraId="69F88621" w14:textId="77777777" w:rsidR="00A76750" w:rsidRDefault="00A76750">
            <w:pPr>
              <w:widowControl w:val="0"/>
              <w:pBdr>
                <w:top w:val="nil"/>
                <w:left w:val="nil"/>
                <w:bottom w:val="nil"/>
                <w:right w:val="nil"/>
                <w:between w:val="nil"/>
              </w:pBdr>
              <w:spacing w:line="276" w:lineRule="auto"/>
              <w:rPr>
                <w:b/>
              </w:rPr>
            </w:pPr>
          </w:p>
        </w:tc>
      </w:tr>
      <w:tr w:rsidR="00A76750" w14:paraId="663344C3" w14:textId="77777777">
        <w:trPr>
          <w:trHeight w:val="347"/>
          <w:jc w:val="center"/>
        </w:trPr>
        <w:tc>
          <w:tcPr>
            <w:tcW w:w="3645" w:type="dxa"/>
          </w:tcPr>
          <w:p w14:paraId="4121A5AA" w14:textId="77777777" w:rsidR="00A76750" w:rsidRDefault="0096384C">
            <w:pPr>
              <w:spacing w:line="360" w:lineRule="auto"/>
            </w:pPr>
            <w:r>
              <w:t>Security measures</w:t>
            </w:r>
          </w:p>
        </w:tc>
        <w:tc>
          <w:tcPr>
            <w:tcW w:w="1739" w:type="dxa"/>
            <w:vAlign w:val="center"/>
          </w:tcPr>
          <w:p w14:paraId="42DD542F" w14:textId="08B44FF2"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3FF3585B" w14:textId="0E04BE83"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75916742" w14:textId="41E4251A" w:rsidR="00A76750" w:rsidRDefault="000B2E8C" w:rsidP="000B2E8C">
            <w:pPr>
              <w:pBdr>
                <w:top w:val="nil"/>
                <w:left w:val="nil"/>
                <w:bottom w:val="nil"/>
                <w:right w:val="nil"/>
                <w:between w:val="nil"/>
              </w:pBdr>
              <w:spacing w:line="360" w:lineRule="auto"/>
              <w:ind w:left="360"/>
            </w:pPr>
            <w:r>
              <w:t xml:space="preserve">     </w:t>
            </w:r>
            <w:r>
              <w:sym w:font="Wingdings" w:char="F0FC"/>
            </w:r>
          </w:p>
        </w:tc>
      </w:tr>
      <w:tr w:rsidR="00A76750" w14:paraId="58BFB698" w14:textId="77777777">
        <w:trPr>
          <w:trHeight w:val="347"/>
          <w:jc w:val="center"/>
        </w:trPr>
        <w:tc>
          <w:tcPr>
            <w:tcW w:w="3645" w:type="dxa"/>
          </w:tcPr>
          <w:p w14:paraId="57E1DB5C" w14:textId="77777777" w:rsidR="00A76750" w:rsidRDefault="0096384C">
            <w:pPr>
              <w:spacing w:line="360" w:lineRule="auto"/>
            </w:pPr>
            <w:r>
              <w:t>Third party integration</w:t>
            </w:r>
          </w:p>
        </w:tc>
        <w:tc>
          <w:tcPr>
            <w:tcW w:w="1739" w:type="dxa"/>
            <w:vAlign w:val="center"/>
          </w:tcPr>
          <w:p w14:paraId="0EA92F31" w14:textId="6D5748B9" w:rsidR="00A76750" w:rsidRDefault="002A4F3A" w:rsidP="002A4F3A">
            <w:pPr>
              <w:pBdr>
                <w:top w:val="nil"/>
                <w:left w:val="nil"/>
                <w:bottom w:val="nil"/>
                <w:right w:val="nil"/>
                <w:between w:val="nil"/>
              </w:pBdr>
              <w:spacing w:line="360" w:lineRule="auto"/>
              <w:ind w:left="360"/>
            </w:pPr>
            <w:r>
              <w:rPr>
                <w:rFonts w:ascii="Noto Sans Symbols" w:eastAsia="Noto Sans Symbols" w:hAnsi="Noto Sans Symbols" w:cs="Noto Sans Symbols"/>
              </w:rPr>
              <w:t xml:space="preserve">      </w:t>
            </w:r>
            <w:r w:rsidR="000B2E8C">
              <w:rPr>
                <w:rFonts w:ascii="Noto Sans Symbols" w:eastAsia="Noto Sans Symbols" w:hAnsi="Noto Sans Symbols" w:cs="Noto Sans Symbols"/>
              </w:rPr>
              <w:t>x</w:t>
            </w:r>
          </w:p>
        </w:tc>
        <w:tc>
          <w:tcPr>
            <w:tcW w:w="1622" w:type="dxa"/>
            <w:vAlign w:val="center"/>
          </w:tcPr>
          <w:p w14:paraId="0B842B51" w14:textId="3EB438F7"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490" w:type="dxa"/>
            <w:vAlign w:val="center"/>
          </w:tcPr>
          <w:p w14:paraId="687E84F6" w14:textId="6B30024E" w:rsidR="00A76750" w:rsidRDefault="000B2E8C" w:rsidP="000B2E8C">
            <w:pPr>
              <w:pBdr>
                <w:top w:val="nil"/>
                <w:left w:val="nil"/>
                <w:bottom w:val="nil"/>
                <w:right w:val="nil"/>
                <w:between w:val="nil"/>
              </w:pBdr>
              <w:spacing w:line="360" w:lineRule="auto"/>
            </w:pPr>
            <w:r>
              <w:t xml:space="preserve">           </w:t>
            </w:r>
            <w:r>
              <w:sym w:font="Wingdings" w:char="F0FC"/>
            </w:r>
          </w:p>
        </w:tc>
      </w:tr>
      <w:tr w:rsidR="00A76750" w14:paraId="18461ADA" w14:textId="77777777">
        <w:trPr>
          <w:trHeight w:val="121"/>
          <w:jc w:val="center"/>
        </w:trPr>
        <w:tc>
          <w:tcPr>
            <w:tcW w:w="3645" w:type="dxa"/>
          </w:tcPr>
          <w:p w14:paraId="4DCCCE45" w14:textId="77777777" w:rsidR="00A76750" w:rsidRDefault="0096384C">
            <w:pPr>
              <w:spacing w:line="360" w:lineRule="auto"/>
            </w:pPr>
            <w:r>
              <w:t>Accessible content and location</w:t>
            </w:r>
          </w:p>
        </w:tc>
        <w:tc>
          <w:tcPr>
            <w:tcW w:w="1739" w:type="dxa"/>
            <w:vAlign w:val="center"/>
          </w:tcPr>
          <w:p w14:paraId="4511F9DE" w14:textId="0057FB82"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5DAB9A74" w14:textId="1C668C46" w:rsidR="00A76750" w:rsidRDefault="000B2E8C" w:rsidP="000B2E8C">
            <w:pPr>
              <w:pBdr>
                <w:top w:val="nil"/>
                <w:left w:val="nil"/>
                <w:bottom w:val="nil"/>
                <w:right w:val="nil"/>
                <w:between w:val="nil"/>
              </w:pBdr>
              <w:spacing w:line="360" w:lineRule="auto"/>
              <w:ind w:left="360"/>
            </w:pPr>
            <w:r>
              <w:t xml:space="preserve">     </w:t>
            </w:r>
            <w:r>
              <w:rPr>
                <w:rFonts w:ascii="Noto Sans Symbols" w:eastAsia="Noto Sans Symbols" w:hAnsi="Noto Sans Symbols" w:cs="Noto Sans Symbols"/>
              </w:rPr>
              <w:t>x</w:t>
            </w:r>
          </w:p>
        </w:tc>
        <w:tc>
          <w:tcPr>
            <w:tcW w:w="1490" w:type="dxa"/>
            <w:vAlign w:val="center"/>
          </w:tcPr>
          <w:p w14:paraId="1B51480F" w14:textId="1208AFC7" w:rsidR="00A76750" w:rsidRDefault="000B2E8C" w:rsidP="000B2E8C">
            <w:pPr>
              <w:pBdr>
                <w:top w:val="nil"/>
                <w:left w:val="nil"/>
                <w:bottom w:val="nil"/>
                <w:right w:val="nil"/>
                <w:between w:val="nil"/>
              </w:pBdr>
              <w:spacing w:line="360" w:lineRule="auto"/>
              <w:ind w:left="360"/>
            </w:pPr>
            <w:r>
              <w:t xml:space="preserve">     </w:t>
            </w:r>
            <w:r>
              <w:sym w:font="Wingdings" w:char="F0FC"/>
            </w:r>
          </w:p>
        </w:tc>
      </w:tr>
      <w:tr w:rsidR="00A76750" w14:paraId="03BB8B62" w14:textId="77777777">
        <w:trPr>
          <w:trHeight w:val="121"/>
          <w:jc w:val="center"/>
        </w:trPr>
        <w:tc>
          <w:tcPr>
            <w:tcW w:w="3645" w:type="dxa"/>
          </w:tcPr>
          <w:p w14:paraId="5480E7E6" w14:textId="77777777" w:rsidR="00A76750" w:rsidRDefault="0096384C">
            <w:pPr>
              <w:spacing w:line="360" w:lineRule="auto"/>
            </w:pPr>
            <w:r>
              <w:t>Registration form</w:t>
            </w:r>
          </w:p>
        </w:tc>
        <w:tc>
          <w:tcPr>
            <w:tcW w:w="1739" w:type="dxa"/>
            <w:vAlign w:val="center"/>
          </w:tcPr>
          <w:p w14:paraId="704D4010" w14:textId="4522CC74" w:rsidR="00A76750" w:rsidRDefault="000B2E8C" w:rsidP="000B2E8C">
            <w:pPr>
              <w:pBdr>
                <w:top w:val="nil"/>
                <w:left w:val="nil"/>
                <w:bottom w:val="nil"/>
                <w:right w:val="nil"/>
                <w:between w:val="nil"/>
              </w:pBdr>
              <w:spacing w:line="360" w:lineRule="auto"/>
              <w:ind w:left="360"/>
            </w:pPr>
            <w:r>
              <w:t xml:space="preserve">     </w:t>
            </w:r>
            <w:r>
              <w:sym w:font="Wingdings" w:char="F0FC"/>
            </w:r>
          </w:p>
        </w:tc>
        <w:tc>
          <w:tcPr>
            <w:tcW w:w="1622" w:type="dxa"/>
            <w:vAlign w:val="center"/>
          </w:tcPr>
          <w:p w14:paraId="5E9F9A06" w14:textId="48A723A1" w:rsidR="00A76750" w:rsidRDefault="000B2E8C" w:rsidP="000B2E8C">
            <w:pPr>
              <w:pBdr>
                <w:top w:val="nil"/>
                <w:left w:val="nil"/>
                <w:bottom w:val="nil"/>
                <w:right w:val="nil"/>
                <w:between w:val="nil"/>
              </w:pBdr>
              <w:spacing w:line="360" w:lineRule="auto"/>
            </w:pPr>
            <w:r>
              <w:t xml:space="preserve">           </w:t>
            </w:r>
            <w:r>
              <w:sym w:font="Wingdings" w:char="F0FC"/>
            </w:r>
          </w:p>
        </w:tc>
        <w:tc>
          <w:tcPr>
            <w:tcW w:w="1490" w:type="dxa"/>
            <w:vAlign w:val="center"/>
          </w:tcPr>
          <w:p w14:paraId="2BE4CDE5" w14:textId="5BA0A8B8" w:rsidR="00A76750" w:rsidRDefault="000B2E8C" w:rsidP="000B2E8C">
            <w:pPr>
              <w:pBdr>
                <w:top w:val="nil"/>
                <w:left w:val="nil"/>
                <w:bottom w:val="nil"/>
                <w:right w:val="nil"/>
                <w:between w:val="nil"/>
              </w:pBdr>
              <w:spacing w:line="360" w:lineRule="auto"/>
              <w:ind w:left="360"/>
              <w:jc w:val="center"/>
            </w:pPr>
            <w:r>
              <w:rPr>
                <w:rFonts w:ascii="Noto Sans Symbols" w:eastAsia="Noto Sans Symbols" w:hAnsi="Noto Sans Symbols" w:cs="Noto Sans Symbols"/>
              </w:rPr>
              <w:t>x</w:t>
            </w:r>
          </w:p>
        </w:tc>
      </w:tr>
    </w:tbl>
    <w:p w14:paraId="4CDEE320" w14:textId="77777777" w:rsidR="00A76750" w:rsidRDefault="00A76750"/>
    <w:p w14:paraId="1DBC2921" w14:textId="77777777" w:rsidR="00A76750" w:rsidRDefault="00A76750"/>
    <w:p w14:paraId="56829D0C" w14:textId="77777777" w:rsidR="00A76750" w:rsidRDefault="0096384C">
      <w:pPr>
        <w:pStyle w:val="Heading2"/>
        <w:numPr>
          <w:ilvl w:val="1"/>
          <w:numId w:val="3"/>
        </w:numPr>
        <w:jc w:val="both"/>
      </w:pPr>
      <w:bookmarkStart w:id="63" w:name="_Toc197866418"/>
      <w:r>
        <w:t>Conclusion and Motivation</w:t>
      </w:r>
      <w:bookmarkEnd w:id="63"/>
    </w:p>
    <w:p w14:paraId="188CB432" w14:textId="53AAEAAF" w:rsidR="00A76750" w:rsidRDefault="005F7894" w:rsidP="005F7894">
      <w:pPr>
        <w:ind w:firstLine="576"/>
        <w:jc w:val="both"/>
      </w:pPr>
      <w:r w:rsidRPr="005F7894">
        <w:t xml:space="preserve">As a conclusion the previous systems and methods show </w:t>
      </w:r>
      <w:r>
        <w:t xml:space="preserve">a </w:t>
      </w:r>
      <w:r w:rsidRPr="005F7894">
        <w:t>variety of applications for same idea. All have transportation management. Some are on cross-platform</w:t>
      </w:r>
      <w:r>
        <w:t xml:space="preserve"> like TFL and </w:t>
      </w:r>
      <w:proofErr w:type="spellStart"/>
      <w:r>
        <w:t>Uster</w:t>
      </w:r>
      <w:proofErr w:type="spellEnd"/>
      <w:r>
        <w:t xml:space="preserve"> </w:t>
      </w:r>
      <w:r w:rsidRPr="005F7894">
        <w:t xml:space="preserve">while </w:t>
      </w:r>
      <w:r>
        <w:t>SMART is</w:t>
      </w:r>
      <w:r w:rsidRPr="005F7894">
        <w:t xml:space="preserve"> on single platform. Moreover, some contain smart payment via </w:t>
      </w:r>
      <w:r w:rsidRPr="005F7894">
        <w:lastRenderedPageBreak/>
        <w:t>application while others are not. Based on these features this project will</w:t>
      </w:r>
      <w:r w:rsidR="004503AE">
        <w:t xml:space="preserve"> bypass some applications by improving features</w:t>
      </w:r>
      <w:r w:rsidRPr="005F7894">
        <w:t xml:space="preserve"> manage transportation, cashless and smart payment, and history of payments (transactions). This project will use web and android platforms web for admin while android for customer and bus scanner. In addition</w:t>
      </w:r>
      <w:r>
        <w:t xml:space="preserve">, </w:t>
      </w:r>
      <w:r w:rsidRPr="005F7894">
        <w:t>we will use</w:t>
      </w:r>
      <w:r>
        <w:t xml:space="preserve"> NFC</w:t>
      </w:r>
      <w:r w:rsidRPr="005F7894">
        <w:t xml:space="preserve"> technology that goes beyond software. Furthermore, this project will let customer be comfortable with software while making payments and recharging his account.</w:t>
      </w:r>
    </w:p>
    <w:p w14:paraId="68E99A48" w14:textId="77777777" w:rsidR="00A76750" w:rsidRDefault="00A76750">
      <w:pPr>
        <w:jc w:val="both"/>
      </w:pPr>
    </w:p>
    <w:p w14:paraId="64D0BE3B" w14:textId="77777777" w:rsidR="00A76750" w:rsidRDefault="00A76750">
      <w:pPr>
        <w:jc w:val="both"/>
      </w:pPr>
    </w:p>
    <w:p w14:paraId="371EC3DD" w14:textId="77777777" w:rsidR="00A76750" w:rsidRDefault="00A76750">
      <w:pPr>
        <w:jc w:val="both"/>
      </w:pPr>
    </w:p>
    <w:p w14:paraId="324CB460" w14:textId="77777777" w:rsidR="00A76750" w:rsidRDefault="00A76750">
      <w:pPr>
        <w:jc w:val="both"/>
      </w:pPr>
    </w:p>
    <w:p w14:paraId="43B09E77" w14:textId="77777777" w:rsidR="00A76750" w:rsidRDefault="00A76750">
      <w:pPr>
        <w:jc w:val="both"/>
      </w:pPr>
    </w:p>
    <w:p w14:paraId="69BC2208" w14:textId="77777777" w:rsidR="00A76750" w:rsidRDefault="00A76750">
      <w:pPr>
        <w:jc w:val="both"/>
      </w:pPr>
    </w:p>
    <w:p w14:paraId="71726ED6" w14:textId="77777777" w:rsidR="00A76750" w:rsidRDefault="00A76750">
      <w:pPr>
        <w:jc w:val="both"/>
      </w:pPr>
    </w:p>
    <w:p w14:paraId="4E12F117" w14:textId="77777777" w:rsidR="00A76750" w:rsidRDefault="00A76750">
      <w:pPr>
        <w:jc w:val="both"/>
      </w:pPr>
    </w:p>
    <w:p w14:paraId="47B7E82E" w14:textId="77777777" w:rsidR="00A76750" w:rsidRDefault="00A76750">
      <w:pPr>
        <w:jc w:val="both"/>
      </w:pPr>
    </w:p>
    <w:p w14:paraId="75530AF8" w14:textId="6332579F" w:rsidR="0086613A" w:rsidRDefault="0086613A">
      <w:r>
        <w:br w:type="page"/>
      </w:r>
    </w:p>
    <w:p w14:paraId="42BAE030" w14:textId="77777777" w:rsidR="00A76750" w:rsidRDefault="0096384C">
      <w:pPr>
        <w:pStyle w:val="Heading1"/>
        <w:numPr>
          <w:ilvl w:val="0"/>
          <w:numId w:val="3"/>
        </w:numPr>
      </w:pPr>
      <w:r>
        <w:lastRenderedPageBreak/>
        <w:br/>
      </w:r>
      <w:bookmarkStart w:id="64" w:name="_Toc197866419"/>
      <w:r>
        <w:t>System Design</w:t>
      </w:r>
      <w:bookmarkEnd w:id="64"/>
    </w:p>
    <w:p w14:paraId="16376F7A" w14:textId="77777777" w:rsidR="00A76750" w:rsidRDefault="00A76750">
      <w:pPr>
        <w:tabs>
          <w:tab w:val="right" w:pos="9000"/>
        </w:tabs>
        <w:jc w:val="both"/>
      </w:pPr>
    </w:p>
    <w:p w14:paraId="67BC4D38" w14:textId="77777777" w:rsidR="00A76750" w:rsidRDefault="0096384C">
      <w:pPr>
        <w:pStyle w:val="Heading2"/>
        <w:numPr>
          <w:ilvl w:val="1"/>
          <w:numId w:val="3"/>
        </w:numPr>
        <w:jc w:val="both"/>
      </w:pPr>
      <w:bookmarkStart w:id="65" w:name="_Toc197866420"/>
      <w:r>
        <w:t>Introduction</w:t>
      </w:r>
      <w:bookmarkEnd w:id="65"/>
    </w:p>
    <w:p w14:paraId="09485758" w14:textId="643D7E9A" w:rsidR="00A76750" w:rsidRDefault="006370C8" w:rsidP="00B218A3">
      <w:pPr>
        <w:ind w:firstLine="576"/>
        <w:jc w:val="both"/>
      </w:pPr>
      <w:r w:rsidRPr="006370C8">
        <w:t>This chapter explains the design of the Bus Management System, which uses real-time tracking and mobile payments to improve public transportation. We will cover the system's structure, how it works, and the tools used to build it. Diagrams will show the interactions between users and the system, as well as the data flow. We will also discuss costs, risks, and other practical considerations. By the end, you will understand how the system is planned and why these choices were made. This prepares the way for the next step: building and testing the system.</w:t>
      </w:r>
    </w:p>
    <w:p w14:paraId="374B9154" w14:textId="77777777" w:rsidR="00A76750" w:rsidRDefault="0096384C">
      <w:pPr>
        <w:pStyle w:val="Heading2"/>
        <w:numPr>
          <w:ilvl w:val="1"/>
          <w:numId w:val="3"/>
        </w:numPr>
      </w:pPr>
      <w:bookmarkStart w:id="66" w:name="_Toc197866421"/>
      <w:r>
        <w:t>Requirements and Specification Analysis</w:t>
      </w:r>
      <w:bookmarkEnd w:id="66"/>
    </w:p>
    <w:p w14:paraId="69130C7E" w14:textId="073D9ABB" w:rsidR="00A76750" w:rsidRDefault="00B218A3" w:rsidP="00B218A3">
      <w:pPr>
        <w:ind w:firstLine="576"/>
        <w:jc w:val="both"/>
      </w:pPr>
      <w:r w:rsidRPr="00B218A3">
        <w:t>This section defines the system's core operational needs and technical specifications, ensuring all components work together effectively. The following subsections detail these requirements through structured documentation.</w:t>
      </w:r>
    </w:p>
    <w:p w14:paraId="1AD33AD5" w14:textId="77777777" w:rsidR="00A76750" w:rsidRDefault="00A76750">
      <w:pPr>
        <w:ind w:firstLine="576"/>
        <w:jc w:val="both"/>
      </w:pPr>
    </w:p>
    <w:p w14:paraId="3484B6ED" w14:textId="77777777" w:rsidR="00A76750" w:rsidRDefault="0096384C">
      <w:pPr>
        <w:pStyle w:val="Heading3"/>
        <w:numPr>
          <w:ilvl w:val="2"/>
          <w:numId w:val="3"/>
        </w:numPr>
      </w:pPr>
      <w:bookmarkStart w:id="67" w:name="_Toc197866422"/>
      <w:r>
        <w:t>Functional Requirements</w:t>
      </w:r>
      <w:bookmarkEnd w:id="67"/>
    </w:p>
    <w:p w14:paraId="69AAAA93" w14:textId="77777777" w:rsidR="00B218A3" w:rsidRDefault="00B218A3" w:rsidP="00B218A3">
      <w:pPr>
        <w:ind w:firstLine="576"/>
        <w:jc w:val="both"/>
      </w:pPr>
      <w:r>
        <w:t>The system must support:</w:t>
      </w:r>
    </w:p>
    <w:p w14:paraId="0CD6CD9D" w14:textId="77777777" w:rsidR="00B218A3" w:rsidRDefault="00B218A3" w:rsidP="00B218A3">
      <w:pPr>
        <w:pStyle w:val="ListParagraph"/>
        <w:numPr>
          <w:ilvl w:val="0"/>
          <w:numId w:val="14"/>
        </w:numPr>
        <w:jc w:val="both"/>
      </w:pPr>
      <w:r>
        <w:t xml:space="preserve">User Authentication </w:t>
      </w:r>
    </w:p>
    <w:p w14:paraId="437BF043" w14:textId="77777777" w:rsidR="00B218A3" w:rsidRDefault="00B218A3" w:rsidP="00B218A3">
      <w:pPr>
        <w:pStyle w:val="ListParagraph"/>
        <w:numPr>
          <w:ilvl w:val="1"/>
          <w:numId w:val="14"/>
        </w:numPr>
        <w:jc w:val="both"/>
      </w:pPr>
      <w:r>
        <w:t xml:space="preserve">Valid email/phone registration </w:t>
      </w:r>
    </w:p>
    <w:p w14:paraId="17050830" w14:textId="71F44806" w:rsidR="00B218A3" w:rsidRDefault="00B218A3" w:rsidP="00B218A3">
      <w:pPr>
        <w:pStyle w:val="ListParagraph"/>
        <w:numPr>
          <w:ilvl w:val="1"/>
          <w:numId w:val="14"/>
        </w:numPr>
        <w:jc w:val="both"/>
      </w:pPr>
      <w:r>
        <w:t>Secure password policies</w:t>
      </w:r>
    </w:p>
    <w:p w14:paraId="3717CB44" w14:textId="77777777" w:rsidR="00B218A3" w:rsidRDefault="00B218A3" w:rsidP="00B218A3">
      <w:pPr>
        <w:ind w:firstLine="576"/>
        <w:jc w:val="both"/>
      </w:pPr>
    </w:p>
    <w:p w14:paraId="01C20305" w14:textId="77777777" w:rsidR="00C03ACF" w:rsidRDefault="00B218A3" w:rsidP="00B218A3">
      <w:pPr>
        <w:pStyle w:val="ListParagraph"/>
        <w:numPr>
          <w:ilvl w:val="0"/>
          <w:numId w:val="14"/>
        </w:numPr>
        <w:jc w:val="both"/>
      </w:pPr>
      <w:r>
        <w:t xml:space="preserve">Hardware Dependencies </w:t>
      </w:r>
    </w:p>
    <w:p w14:paraId="5F83895D" w14:textId="77777777" w:rsidR="00C03ACF" w:rsidRDefault="00B218A3" w:rsidP="00C03ACF">
      <w:pPr>
        <w:pStyle w:val="ListParagraph"/>
        <w:numPr>
          <w:ilvl w:val="1"/>
          <w:numId w:val="14"/>
        </w:numPr>
        <w:jc w:val="both"/>
      </w:pPr>
      <w:r>
        <w:t xml:space="preserve">NFC support (bus terminals) </w:t>
      </w:r>
    </w:p>
    <w:p w14:paraId="362A4EFC" w14:textId="77777777" w:rsidR="00C03ACF" w:rsidRDefault="00B218A3" w:rsidP="00C03ACF">
      <w:pPr>
        <w:pStyle w:val="ListParagraph"/>
        <w:numPr>
          <w:ilvl w:val="1"/>
          <w:numId w:val="14"/>
        </w:numPr>
        <w:jc w:val="both"/>
      </w:pPr>
      <w:r>
        <w:t xml:space="preserve">GPS (real-time tracking) </w:t>
      </w:r>
    </w:p>
    <w:p w14:paraId="32C7564B" w14:textId="2196EDB7" w:rsidR="00B218A3" w:rsidRDefault="00B218A3" w:rsidP="00C03ACF">
      <w:pPr>
        <w:pStyle w:val="ListParagraph"/>
        <w:numPr>
          <w:ilvl w:val="1"/>
          <w:numId w:val="14"/>
        </w:numPr>
        <w:jc w:val="both"/>
      </w:pPr>
      <w:r>
        <w:lastRenderedPageBreak/>
        <w:t>Camera (QR scanning)</w:t>
      </w:r>
    </w:p>
    <w:p w14:paraId="2446540A" w14:textId="77777777" w:rsidR="00B218A3" w:rsidRDefault="00B218A3" w:rsidP="00B218A3">
      <w:pPr>
        <w:ind w:firstLine="576"/>
        <w:jc w:val="both"/>
      </w:pPr>
    </w:p>
    <w:p w14:paraId="1D78A2D3" w14:textId="77777777" w:rsidR="00B218A3" w:rsidRDefault="00B218A3" w:rsidP="00B218A3">
      <w:pPr>
        <w:pStyle w:val="ListParagraph"/>
        <w:numPr>
          <w:ilvl w:val="0"/>
          <w:numId w:val="14"/>
        </w:numPr>
        <w:jc w:val="both"/>
      </w:pPr>
      <w:r>
        <w:t xml:space="preserve">Connectivity </w:t>
      </w:r>
    </w:p>
    <w:p w14:paraId="1BF13A6B" w14:textId="77777777" w:rsidR="00B218A3" w:rsidRDefault="00B218A3" w:rsidP="00B218A3">
      <w:pPr>
        <w:pStyle w:val="ListParagraph"/>
        <w:numPr>
          <w:ilvl w:val="1"/>
          <w:numId w:val="14"/>
        </w:numPr>
        <w:jc w:val="both"/>
      </w:pPr>
      <w:r>
        <w:t>Constant internet connection (</w:t>
      </w:r>
      <w:proofErr w:type="spellStart"/>
      <w:r>
        <w:t>Firestore</w:t>
      </w:r>
      <w:proofErr w:type="spellEnd"/>
      <w:r>
        <w:t xml:space="preserve"> sync) </w:t>
      </w:r>
    </w:p>
    <w:p w14:paraId="0E5139C3" w14:textId="2DD9E9F5" w:rsidR="00B218A3" w:rsidRDefault="00B218A3" w:rsidP="00B218A3">
      <w:pPr>
        <w:pStyle w:val="ListParagraph"/>
        <w:numPr>
          <w:ilvl w:val="1"/>
          <w:numId w:val="14"/>
        </w:numPr>
        <w:jc w:val="both"/>
      </w:pPr>
      <w:r>
        <w:t>Mobile data/</w:t>
      </w:r>
      <w:proofErr w:type="spellStart"/>
      <w:r>
        <w:t>WiFi</w:t>
      </w:r>
      <w:proofErr w:type="spellEnd"/>
      <w:r>
        <w:t xml:space="preserve"> for all transactions</w:t>
      </w:r>
    </w:p>
    <w:p w14:paraId="4ADEBCCD" w14:textId="77777777" w:rsidR="00B218A3" w:rsidRDefault="00B218A3" w:rsidP="00B218A3">
      <w:pPr>
        <w:pStyle w:val="ListParagraph"/>
        <w:numPr>
          <w:ilvl w:val="0"/>
          <w:numId w:val="14"/>
        </w:numPr>
        <w:jc w:val="both"/>
      </w:pPr>
      <w:r>
        <w:t xml:space="preserve">Platform Requirements </w:t>
      </w:r>
    </w:p>
    <w:p w14:paraId="189FC19C" w14:textId="77777777" w:rsidR="00B218A3" w:rsidRDefault="00B218A3" w:rsidP="00B218A3">
      <w:pPr>
        <w:pStyle w:val="ListParagraph"/>
        <w:numPr>
          <w:ilvl w:val="1"/>
          <w:numId w:val="14"/>
        </w:numPr>
        <w:jc w:val="both"/>
      </w:pPr>
      <w:r>
        <w:t xml:space="preserve">Android OS for mobile apps </w:t>
      </w:r>
    </w:p>
    <w:p w14:paraId="1B96BBEA" w14:textId="25430EE9" w:rsidR="00B218A3" w:rsidRDefault="00B218A3" w:rsidP="00B218A3">
      <w:pPr>
        <w:pStyle w:val="ListParagraph"/>
        <w:numPr>
          <w:ilvl w:val="1"/>
          <w:numId w:val="14"/>
        </w:numPr>
        <w:jc w:val="both"/>
      </w:pPr>
      <w:r>
        <w:t>Web access for admin dashboard</w:t>
      </w:r>
    </w:p>
    <w:p w14:paraId="3CD67FE2" w14:textId="77777777" w:rsidR="00B218A3" w:rsidRDefault="00B218A3" w:rsidP="00B218A3">
      <w:pPr>
        <w:pStyle w:val="ListParagraph"/>
        <w:numPr>
          <w:ilvl w:val="0"/>
          <w:numId w:val="14"/>
        </w:numPr>
        <w:jc w:val="both"/>
      </w:pPr>
      <w:r>
        <w:t xml:space="preserve">Core Feature </w:t>
      </w:r>
    </w:p>
    <w:p w14:paraId="6878B881" w14:textId="77777777" w:rsidR="00B218A3" w:rsidRDefault="00B218A3" w:rsidP="00B218A3">
      <w:pPr>
        <w:pStyle w:val="ListParagraph"/>
        <w:numPr>
          <w:ilvl w:val="1"/>
          <w:numId w:val="14"/>
        </w:numPr>
        <w:jc w:val="both"/>
      </w:pPr>
      <w:r>
        <w:t xml:space="preserve">Real-time bus tracking (Google Maps/Leaflet) </w:t>
      </w:r>
    </w:p>
    <w:p w14:paraId="6B8655A8" w14:textId="77777777" w:rsidR="00B218A3" w:rsidRDefault="00B218A3" w:rsidP="00B218A3">
      <w:pPr>
        <w:pStyle w:val="ListParagraph"/>
        <w:numPr>
          <w:ilvl w:val="1"/>
          <w:numId w:val="14"/>
        </w:numPr>
        <w:jc w:val="both"/>
      </w:pPr>
      <w:r>
        <w:t xml:space="preserve">QR/NFC fare payments </w:t>
      </w:r>
    </w:p>
    <w:p w14:paraId="51F41DE2" w14:textId="77777777" w:rsidR="00C03ACF" w:rsidRDefault="00B218A3" w:rsidP="00C03ACF">
      <w:pPr>
        <w:pStyle w:val="ListParagraph"/>
        <w:numPr>
          <w:ilvl w:val="1"/>
          <w:numId w:val="14"/>
        </w:numPr>
        <w:jc w:val="both"/>
      </w:pPr>
      <w:r>
        <w:t>Transaction history storage</w:t>
      </w:r>
    </w:p>
    <w:p w14:paraId="01067CCB" w14:textId="10E8E70A" w:rsidR="00C03ACF" w:rsidRDefault="00B218A3" w:rsidP="00C03ACF">
      <w:pPr>
        <w:pStyle w:val="ListParagraph"/>
        <w:numPr>
          <w:ilvl w:val="0"/>
          <w:numId w:val="14"/>
        </w:numPr>
        <w:jc w:val="both"/>
      </w:pPr>
      <w:r>
        <w:t xml:space="preserve">Performance </w:t>
      </w:r>
    </w:p>
    <w:p w14:paraId="7530DEBD" w14:textId="77777777" w:rsidR="00C03ACF" w:rsidRDefault="00B218A3" w:rsidP="00C03ACF">
      <w:pPr>
        <w:pStyle w:val="ListParagraph"/>
        <w:numPr>
          <w:ilvl w:val="1"/>
          <w:numId w:val="14"/>
        </w:numPr>
        <w:jc w:val="both"/>
      </w:pPr>
      <w:r>
        <w:t xml:space="preserve"> &lt;2s payment processing </w:t>
      </w:r>
    </w:p>
    <w:p w14:paraId="23ED5C47" w14:textId="5145934D" w:rsidR="00B218A3" w:rsidRDefault="00B218A3" w:rsidP="00C03ACF">
      <w:pPr>
        <w:pStyle w:val="ListParagraph"/>
        <w:numPr>
          <w:ilvl w:val="1"/>
          <w:numId w:val="14"/>
        </w:numPr>
        <w:jc w:val="both"/>
      </w:pPr>
      <w:r>
        <w:t>&lt;5s location updates</w:t>
      </w:r>
    </w:p>
    <w:p w14:paraId="274198F8" w14:textId="016B8CBB" w:rsidR="00A76750" w:rsidRDefault="00B218A3" w:rsidP="00B218A3">
      <w:pPr>
        <w:ind w:firstLine="576"/>
        <w:jc w:val="both"/>
      </w:pPr>
      <w:r>
        <w:t>This structured approach ensures reliable operation across all system components.</w:t>
      </w:r>
    </w:p>
    <w:p w14:paraId="1A96284E" w14:textId="77777777" w:rsidR="00A76750" w:rsidRDefault="0096384C">
      <w:pPr>
        <w:pStyle w:val="Heading3"/>
        <w:numPr>
          <w:ilvl w:val="2"/>
          <w:numId w:val="3"/>
        </w:numPr>
      </w:pPr>
      <w:bookmarkStart w:id="68" w:name="_Toc197866423"/>
      <w:r>
        <w:t>Use Case Diagrams</w:t>
      </w:r>
      <w:bookmarkEnd w:id="68"/>
    </w:p>
    <w:p w14:paraId="246D3428" w14:textId="6DB40787" w:rsidR="002A3ADF" w:rsidRDefault="002A3ADF" w:rsidP="00887F9D">
      <w:pPr>
        <w:spacing w:before="100" w:beforeAutospacing="1" w:after="100" w:afterAutospacing="1"/>
        <w:ind w:firstLine="720"/>
        <w:jc w:val="both"/>
      </w:pPr>
      <w:r w:rsidRPr="002A3ADF">
        <w:t>A UML use case</w:t>
      </w:r>
      <w:r w:rsidR="00887F9D">
        <w:t>s</w:t>
      </w:r>
      <w:r w:rsidRPr="002A3ADF">
        <w:t xml:space="preserv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r>
        <w:t xml:space="preserve"> </w:t>
      </w:r>
      <w:sdt>
        <w:sdtPr>
          <w:id w:val="1883521795"/>
          <w:citation/>
        </w:sdtPr>
        <w:sdtContent>
          <w:r>
            <w:fldChar w:fldCharType="begin"/>
          </w:r>
          <w:r>
            <w:instrText xml:space="preserve"> CITATION Vis19 \l 1033 </w:instrText>
          </w:r>
          <w:r>
            <w:fldChar w:fldCharType="separate"/>
          </w:r>
          <w:r>
            <w:t>[4]</w:t>
          </w:r>
          <w:r>
            <w:fldChar w:fldCharType="end"/>
          </w:r>
        </w:sdtContent>
      </w:sdt>
      <w:r>
        <w:t>.</w:t>
      </w:r>
    </w:p>
    <w:p w14:paraId="3FF0A511" w14:textId="6BE608A0" w:rsidR="00B62D2E" w:rsidRDefault="00A75343" w:rsidP="00B62D2E">
      <w:pPr>
        <w:pStyle w:val="ds-markdown-paragraph"/>
        <w:numPr>
          <w:ilvl w:val="0"/>
          <w:numId w:val="18"/>
        </w:numPr>
        <w:shd w:val="clear" w:color="auto" w:fill="FFFFFF"/>
        <w:spacing w:before="0" w:beforeAutospacing="0" w:line="429" w:lineRule="atLeast"/>
        <w:ind w:left="0"/>
        <w:jc w:val="both"/>
        <w:rPr>
          <w:rFonts w:ascii="Segoe UI" w:hAnsi="Segoe UI" w:cs="Segoe UI"/>
          <w:color w:val="404040"/>
        </w:rPr>
      </w:pPr>
      <w:r>
        <w:rPr>
          <w:lang w:eastAsia="en-AU"/>
        </w:rPr>
        <w:lastRenderedPageBreak/>
        <w:fldChar w:fldCharType="begin"/>
      </w:r>
      <w:r>
        <w:rPr>
          <w:lang w:eastAsia="en-AU"/>
        </w:rPr>
        <w:instrText xml:space="preserve"> REF _Ref197265550 \h </w:instrText>
      </w:r>
      <w:r>
        <w:rPr>
          <w:lang w:eastAsia="en-AU"/>
        </w:rPr>
      </w:r>
      <w:r>
        <w:rPr>
          <w:lang w:eastAsia="en-AU"/>
        </w:rPr>
        <w:fldChar w:fldCharType="separate"/>
      </w:r>
      <w:r>
        <w:t xml:space="preserve">Figure </w:t>
      </w:r>
      <w:r>
        <w:rPr>
          <w:noProof/>
          <w:cs/>
        </w:rPr>
        <w:t>‎</w:t>
      </w:r>
      <w:r>
        <w:rPr>
          <w:noProof/>
        </w:rPr>
        <w:t>3</w:t>
      </w:r>
      <w:r>
        <w:noBreakHyphen/>
      </w:r>
      <w:r>
        <w:rPr>
          <w:noProof/>
        </w:rPr>
        <w:t>1</w:t>
      </w:r>
      <w:r>
        <w:rPr>
          <w:lang w:eastAsia="en-AU"/>
        </w:rPr>
        <w:fldChar w:fldCharType="end"/>
      </w:r>
      <w:r>
        <w:rPr>
          <w:lang w:eastAsia="en-AU"/>
        </w:rPr>
        <w:t xml:space="preserve">, </w:t>
      </w:r>
      <w:r w:rsidR="00687299">
        <w:rPr>
          <w:lang w:eastAsia="en-AU"/>
        </w:rPr>
        <w:t>presents the requirements of the Bus Management System through</w:t>
      </w:r>
      <w:r w:rsidR="00934E7C">
        <w:rPr>
          <w:lang w:eastAsia="en-AU"/>
        </w:rPr>
        <w:t xml:space="preserve"> </w:t>
      </w:r>
      <w:r w:rsidR="00687299" w:rsidRPr="00687299">
        <w:rPr>
          <w:lang w:eastAsia="en-AU"/>
        </w:rPr>
        <w:t>a structured use case diagram, categorizing features by user type. The system architecture centers on two key actors:</w:t>
      </w:r>
      <w:r w:rsidR="00B62D2E">
        <w:rPr>
          <w:rFonts w:ascii="Segoe UI" w:hAnsi="Segoe UI" w:cs="Segoe UI"/>
          <w:color w:val="404040"/>
        </w:rPr>
        <w:t xml:space="preserve"> </w:t>
      </w:r>
    </w:p>
    <w:p w14:paraId="0B844D7E" w14:textId="1F43A33F" w:rsidR="00B62D2E" w:rsidRDefault="00B62D2E" w:rsidP="00B62D2E">
      <w:pPr>
        <w:pStyle w:val="ds-markdown-paragraph"/>
        <w:numPr>
          <w:ilvl w:val="0"/>
          <w:numId w:val="21"/>
        </w:numPr>
        <w:shd w:val="clear" w:color="auto" w:fill="FFFFFF"/>
        <w:spacing w:before="0" w:beforeAutospacing="0" w:line="429" w:lineRule="atLeast"/>
        <w:jc w:val="both"/>
        <w:rPr>
          <w:lang w:eastAsia="en-AU"/>
        </w:rPr>
      </w:pPr>
      <w:r w:rsidRPr="00B62D2E">
        <w:rPr>
          <w:lang w:eastAsia="en-AU"/>
        </w:rPr>
        <w:t>Passengers interact with:</w:t>
      </w:r>
      <w:r>
        <w:rPr>
          <w:lang w:eastAsia="en-AU"/>
        </w:rPr>
        <w:t xml:space="preserve"> </w:t>
      </w:r>
    </w:p>
    <w:p w14:paraId="1EAF0DA5" w14:textId="09075C4C"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Pr>
          <w:lang w:eastAsia="en-AU"/>
        </w:rPr>
        <w:t>Authentication services (Login/registration)</w:t>
      </w:r>
    </w:p>
    <w:p w14:paraId="3CAB42BE" w14:textId="77777777" w:rsidR="00B62D2E" w:rsidRPr="00B62D2E" w:rsidRDefault="00B62D2E" w:rsidP="00B62D2E">
      <w:pPr>
        <w:numPr>
          <w:ilvl w:val="1"/>
          <w:numId w:val="18"/>
        </w:numPr>
        <w:shd w:val="clear" w:color="auto" w:fill="FFFFFF"/>
        <w:spacing w:after="100" w:afterAutospacing="1" w:line="429" w:lineRule="atLeast"/>
      </w:pPr>
      <w:r w:rsidRPr="00B62D2E">
        <w:t>Digital payment interfaces (NFC tapping and QR code generation/scanning)</w:t>
      </w:r>
    </w:p>
    <w:p w14:paraId="112C37A9" w14:textId="77777777" w:rsidR="00B62D2E" w:rsidRPr="00B62D2E" w:rsidRDefault="00B62D2E" w:rsidP="00B62D2E">
      <w:pPr>
        <w:numPr>
          <w:ilvl w:val="1"/>
          <w:numId w:val="18"/>
        </w:numPr>
        <w:shd w:val="clear" w:color="auto" w:fill="FFFFFF"/>
        <w:spacing w:after="100" w:afterAutospacing="1" w:line="429" w:lineRule="atLeast"/>
      </w:pPr>
      <w:r w:rsidRPr="00B62D2E">
        <w:t>Real-time tracking tools (bus location monitoring, arrival time prediction, and station selection)</w:t>
      </w:r>
    </w:p>
    <w:p w14:paraId="585916EB" w14:textId="2C3AEE71" w:rsidR="00B62D2E" w:rsidRPr="00B62D2E" w:rsidRDefault="00B62D2E" w:rsidP="00A75343">
      <w:pPr>
        <w:numPr>
          <w:ilvl w:val="1"/>
          <w:numId w:val="18"/>
        </w:numPr>
        <w:shd w:val="clear" w:color="auto" w:fill="FFFFFF"/>
        <w:spacing w:after="100" w:afterAutospacing="1" w:line="429" w:lineRule="atLeast"/>
      </w:pPr>
      <w:r w:rsidRPr="00B62D2E">
        <w:t>Account management (balance recharge, transaction history viewing, and personal information updates)</w:t>
      </w:r>
    </w:p>
    <w:p w14:paraId="48680056" w14:textId="77777777" w:rsidR="00B62D2E" w:rsidRPr="00B62D2E" w:rsidRDefault="00B62D2E" w:rsidP="00B62D2E">
      <w:pPr>
        <w:pStyle w:val="ds-markdown-paragraph"/>
        <w:numPr>
          <w:ilvl w:val="0"/>
          <w:numId w:val="21"/>
        </w:numPr>
        <w:shd w:val="clear" w:color="auto" w:fill="FFFFFF"/>
        <w:spacing w:before="0" w:beforeAutospacing="0" w:line="429" w:lineRule="atLeast"/>
        <w:jc w:val="both"/>
        <w:rPr>
          <w:lang w:eastAsia="en-AU"/>
        </w:rPr>
      </w:pPr>
      <w:r w:rsidRPr="00B62D2E">
        <w:rPr>
          <w:lang w:eastAsia="en-AU"/>
        </w:rPr>
        <w:t>Administrators control:</w:t>
      </w:r>
    </w:p>
    <w:p w14:paraId="58E1BA88" w14:textId="77777777"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sidRPr="00B62D2E">
        <w:rPr>
          <w:lang w:eastAsia="en-AU"/>
        </w:rPr>
        <w:t>User management (CRUD operations for system accounts)</w:t>
      </w:r>
    </w:p>
    <w:p w14:paraId="3B11E246" w14:textId="4AE329A1" w:rsidR="00B62D2E" w:rsidRPr="00B62D2E" w:rsidRDefault="00B62D2E" w:rsidP="00B62D2E">
      <w:pPr>
        <w:pStyle w:val="ds-markdown-paragraph"/>
        <w:numPr>
          <w:ilvl w:val="1"/>
          <w:numId w:val="18"/>
        </w:numPr>
        <w:shd w:val="clear" w:color="auto" w:fill="FFFFFF"/>
        <w:spacing w:before="0" w:beforeAutospacing="0" w:line="429" w:lineRule="atLeast"/>
        <w:jc w:val="both"/>
        <w:rPr>
          <w:lang w:eastAsia="en-AU"/>
        </w:rPr>
      </w:pPr>
      <w:r w:rsidRPr="00B62D2E">
        <w:rPr>
          <w:lang w:eastAsia="en-AU"/>
        </w:rPr>
        <w:t>Operational oversight (payment report analysis and bus fleet management)</w:t>
      </w:r>
    </w:p>
    <w:p w14:paraId="3221A12F" w14:textId="77777777" w:rsidR="004950EF" w:rsidRDefault="004950EF" w:rsidP="004950EF">
      <w:pPr>
        <w:pStyle w:val="NormalWeb"/>
        <w:keepNext/>
        <w:jc w:val="center"/>
      </w:pPr>
      <w:r>
        <w:rPr>
          <w:noProof/>
          <w:lang w:eastAsia="en-US"/>
        </w:rPr>
        <w:lastRenderedPageBreak/>
        <w:drawing>
          <wp:inline distT="0" distB="0" distL="0" distR="0" wp14:anchorId="3EE30C07" wp14:editId="63FA6F1C">
            <wp:extent cx="5732145" cy="56083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5608320"/>
                    </a:xfrm>
                    <a:prstGeom prst="rect">
                      <a:avLst/>
                    </a:prstGeom>
                  </pic:spPr>
                </pic:pic>
              </a:graphicData>
            </a:graphic>
          </wp:inline>
        </w:drawing>
      </w:r>
    </w:p>
    <w:p w14:paraId="5089ADA0" w14:textId="5D28028F" w:rsidR="004950EF" w:rsidRDefault="004950EF" w:rsidP="004950EF">
      <w:pPr>
        <w:pStyle w:val="Caption"/>
      </w:pPr>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Use case Diagram of System Project Highlighting</w:t>
      </w:r>
    </w:p>
    <w:p w14:paraId="163B4FB9" w14:textId="10D7260D" w:rsidR="00A60E89" w:rsidRPr="00A60E89" w:rsidRDefault="00A60E89" w:rsidP="004950EF">
      <w:pPr>
        <w:pStyle w:val="Caption"/>
      </w:pPr>
    </w:p>
    <w:p w14:paraId="47C06BF3" w14:textId="27BC2173" w:rsidR="00B55ECB" w:rsidRPr="00B55ECB" w:rsidRDefault="00B55ECB" w:rsidP="00B55ECB"/>
    <w:p w14:paraId="7AF21754" w14:textId="221D61A3" w:rsidR="00934E7C" w:rsidRPr="00934E7C" w:rsidRDefault="00934E7C" w:rsidP="00934E7C"/>
    <w:p w14:paraId="213E7BDB" w14:textId="66705111" w:rsidR="00A76750" w:rsidRDefault="00A76750" w:rsidP="00C20E01">
      <w:pPr>
        <w:tabs>
          <w:tab w:val="right" w:pos="9000"/>
        </w:tabs>
        <w:ind w:firstLine="810"/>
        <w:jc w:val="center"/>
      </w:pPr>
    </w:p>
    <w:p w14:paraId="752249FC" w14:textId="77777777" w:rsidR="00A76750" w:rsidRDefault="00A76750">
      <w:pPr>
        <w:tabs>
          <w:tab w:val="right" w:pos="9000"/>
        </w:tabs>
        <w:ind w:firstLine="810"/>
        <w:jc w:val="both"/>
      </w:pPr>
    </w:p>
    <w:p w14:paraId="3F7D490D" w14:textId="77777777" w:rsidR="00A76750" w:rsidRDefault="0096384C">
      <w:pPr>
        <w:pStyle w:val="Heading2"/>
        <w:numPr>
          <w:ilvl w:val="1"/>
          <w:numId w:val="3"/>
        </w:numPr>
        <w:jc w:val="both"/>
      </w:pPr>
      <w:bookmarkStart w:id="69" w:name="_Toc197866424"/>
      <w:r>
        <w:lastRenderedPageBreak/>
        <w:t>System Architecture</w:t>
      </w:r>
      <w:bookmarkEnd w:id="69"/>
    </w:p>
    <w:p w14:paraId="44683EFB" w14:textId="1A7F10AA" w:rsidR="00A76750" w:rsidRDefault="00184540" w:rsidP="00184540">
      <w:pPr>
        <w:ind w:firstLine="576"/>
        <w:jc w:val="both"/>
      </w:pPr>
      <w:r w:rsidRPr="00184540">
        <w:t>This</w:t>
      </w:r>
      <w:r w:rsidR="00A4482D">
        <w:t xml:space="preserve"> </w:t>
      </w:r>
      <w:r w:rsidR="00A4482D" w:rsidRPr="00A4482D">
        <w:t xml:space="preserve">architecture outlines a real-time bus management system comprising three core components: an Admin Web Portal for managing user accounts, bus routes, and NFC card assignments; a Bus Application integrating an Arduino Uno with RC522 scanner to manually collect NFC tag UIDs during bus boarding; and a Passenger Mobile App for balance management and journey tracking - all synchronized through Firebase services (Authentication, </w:t>
      </w:r>
      <w:proofErr w:type="spellStart"/>
      <w:r w:rsidR="00A4482D" w:rsidRPr="00A4482D">
        <w:t>Firestore</w:t>
      </w:r>
      <w:proofErr w:type="spellEnd"/>
      <w:r w:rsidR="00A4482D" w:rsidRPr="00A4482D">
        <w:t xml:space="preserve"> for user/bus/NFC data, and </w:t>
      </w:r>
      <w:proofErr w:type="spellStart"/>
      <w:r w:rsidR="00A4482D" w:rsidRPr="00A4482D">
        <w:t>Realtime</w:t>
      </w:r>
      <w:proofErr w:type="spellEnd"/>
      <w:r w:rsidR="00A4482D" w:rsidRPr="00A4482D">
        <w:t xml:space="preserve"> Database for live locations). The system features a semi-automated workflow where bus conductors manually scan passenger NFC tags via Arduino, with UIDs subsequently uploaded to Firebase for payment processing and ridership tracking, while administrators monitor the entire fleet and manage NFC card allocations through the web interface, creating a hybrid digital-physical transit ecosystem.</w:t>
      </w:r>
    </w:p>
    <w:p w14:paraId="7CF5E821" w14:textId="77777777" w:rsidR="004950EF" w:rsidRDefault="004950EF" w:rsidP="004950EF">
      <w:pPr>
        <w:keepNext/>
        <w:ind w:firstLine="576"/>
        <w:jc w:val="center"/>
      </w:pPr>
      <w:r>
        <w:rPr>
          <w:noProof/>
          <w:lang w:eastAsia="en-US"/>
        </w:rPr>
        <w:lastRenderedPageBreak/>
        <w:drawing>
          <wp:inline distT="0" distB="0" distL="0" distR="0" wp14:anchorId="6E9DD519" wp14:editId="68C89FDF">
            <wp:extent cx="5732145" cy="4742180"/>
            <wp:effectExtent l="0" t="0" r="1905" b="1270"/>
            <wp:docPr id="1596148225" name="Picture 159614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4742180"/>
                    </a:xfrm>
                    <a:prstGeom prst="rect">
                      <a:avLst/>
                    </a:prstGeom>
                  </pic:spPr>
                </pic:pic>
              </a:graphicData>
            </a:graphic>
          </wp:inline>
        </w:drawing>
      </w:r>
    </w:p>
    <w:p w14:paraId="17AF12E4" w14:textId="6C0FC2D0" w:rsidR="004950EF" w:rsidRDefault="004950EF" w:rsidP="004950EF">
      <w:pPr>
        <w:pStyle w:val="Caption"/>
      </w:pPr>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System Architecture Diagram for The Bus Management Project</w:t>
      </w:r>
    </w:p>
    <w:p w14:paraId="2D2EE8A9" w14:textId="5073A300" w:rsidR="00A4482D" w:rsidRDefault="00A4482D" w:rsidP="00A4482D">
      <w:pPr>
        <w:ind w:firstLine="576"/>
        <w:jc w:val="center"/>
      </w:pPr>
    </w:p>
    <w:p w14:paraId="6E44F30E" w14:textId="69A80B81" w:rsidR="00A76750" w:rsidRDefault="00A76750" w:rsidP="00184540">
      <w:pPr>
        <w:ind w:firstLine="270"/>
        <w:jc w:val="center"/>
      </w:pPr>
    </w:p>
    <w:p w14:paraId="73B1A133" w14:textId="77777777" w:rsidR="00A76750" w:rsidRDefault="00A76750">
      <w:bookmarkStart w:id="70" w:name="_heading=h.3o7alnk" w:colFirst="0" w:colLast="0"/>
      <w:bookmarkEnd w:id="70"/>
    </w:p>
    <w:p w14:paraId="008211A0" w14:textId="77777777" w:rsidR="00A76750" w:rsidRDefault="0096384C">
      <w:pPr>
        <w:pStyle w:val="Heading2"/>
        <w:numPr>
          <w:ilvl w:val="1"/>
          <w:numId w:val="3"/>
        </w:numPr>
        <w:jc w:val="both"/>
      </w:pPr>
      <w:bookmarkStart w:id="71" w:name="_Toc197866425"/>
      <w:r>
        <w:t>Class Diagrams</w:t>
      </w:r>
      <w:bookmarkEnd w:id="71"/>
    </w:p>
    <w:p w14:paraId="20B7EF6B" w14:textId="57E63D70" w:rsidR="00A4482D" w:rsidRDefault="00C374D9" w:rsidP="00A4482D">
      <w:pPr>
        <w:tabs>
          <w:tab w:val="right" w:pos="9000"/>
        </w:tabs>
        <w:ind w:firstLine="810"/>
        <w:jc w:val="both"/>
      </w:pPr>
      <w:r>
        <w:t>Scanner Bus App:</w:t>
      </w:r>
    </w:p>
    <w:p w14:paraId="31A5DFBD" w14:textId="77777777" w:rsidR="004676C9" w:rsidRDefault="004676C9" w:rsidP="004676C9">
      <w:pPr>
        <w:keepNext/>
        <w:tabs>
          <w:tab w:val="right" w:pos="9000"/>
        </w:tabs>
        <w:ind w:firstLine="810"/>
        <w:jc w:val="center"/>
      </w:pPr>
      <w:r>
        <w:rPr>
          <w:noProof/>
          <w:lang w:eastAsia="en-US"/>
        </w:rPr>
        <w:lastRenderedPageBreak/>
        <w:drawing>
          <wp:inline distT="0" distB="0" distL="0" distR="0" wp14:anchorId="3326D696" wp14:editId="1C10E86A">
            <wp:extent cx="5732145" cy="8255000"/>
            <wp:effectExtent l="0" t="0" r="1905" b="0"/>
            <wp:docPr id="1596148228" name="Picture 159614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8255000"/>
                    </a:xfrm>
                    <a:prstGeom prst="rect">
                      <a:avLst/>
                    </a:prstGeom>
                  </pic:spPr>
                </pic:pic>
              </a:graphicData>
            </a:graphic>
          </wp:inline>
        </w:drawing>
      </w:r>
    </w:p>
    <w:p w14:paraId="476BF7B5" w14:textId="2042AB5B" w:rsidR="00C374D9" w:rsidRDefault="004676C9" w:rsidP="004676C9">
      <w:pPr>
        <w:pStyle w:val="Caption"/>
      </w:pPr>
      <w:bookmarkStart w:id="72" w:name="_Toc198045364"/>
      <w:r>
        <w:lastRenderedPageBreak/>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w:t>
      </w:r>
      <w:r w:rsidR="004950EF">
        <w:fldChar w:fldCharType="end"/>
      </w:r>
      <w:r>
        <w:t xml:space="preserve"> Class Diagram For Main Activity in Bus App</w:t>
      </w:r>
      <w:bookmarkEnd w:id="72"/>
    </w:p>
    <w:p w14:paraId="76043375" w14:textId="77777777" w:rsidR="0019112B" w:rsidRDefault="0019112B" w:rsidP="0019112B">
      <w:pPr>
        <w:keepNext/>
        <w:tabs>
          <w:tab w:val="right" w:pos="9000"/>
        </w:tabs>
        <w:ind w:firstLine="810"/>
        <w:jc w:val="center"/>
      </w:pPr>
      <w:r>
        <w:rPr>
          <w:noProof/>
          <w:lang w:eastAsia="en-US"/>
        </w:rPr>
        <w:drawing>
          <wp:inline distT="0" distB="0" distL="0" distR="0" wp14:anchorId="64965AC3" wp14:editId="04C2DB44">
            <wp:extent cx="2965188" cy="1787236"/>
            <wp:effectExtent l="0" t="0" r="6985" b="3810"/>
            <wp:docPr id="1596148237" name="Picture 159614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638" cy="1808603"/>
                    </a:xfrm>
                    <a:prstGeom prst="rect">
                      <a:avLst/>
                    </a:prstGeom>
                  </pic:spPr>
                </pic:pic>
              </a:graphicData>
            </a:graphic>
          </wp:inline>
        </w:drawing>
      </w:r>
    </w:p>
    <w:p w14:paraId="69E382C2" w14:textId="11F655CF" w:rsidR="0019112B" w:rsidRDefault="0019112B" w:rsidP="0019112B">
      <w:pPr>
        <w:pStyle w:val="Caption"/>
      </w:pPr>
      <w:bookmarkStart w:id="73" w:name="_Toc198045365"/>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4</w:t>
      </w:r>
      <w:r w:rsidR="004950EF">
        <w:fldChar w:fldCharType="end"/>
      </w:r>
      <w:r>
        <w:t xml:space="preserve"> Class Diagram For </w:t>
      </w:r>
      <w:proofErr w:type="spellStart"/>
      <w:r>
        <w:t>ChooseBusId</w:t>
      </w:r>
      <w:proofErr w:type="spellEnd"/>
      <w:r>
        <w:t xml:space="preserve"> in Bus App</w:t>
      </w:r>
      <w:bookmarkEnd w:id="73"/>
    </w:p>
    <w:p w14:paraId="1BFE1CF6" w14:textId="77777777" w:rsidR="0019112B" w:rsidRDefault="0019112B" w:rsidP="0019112B">
      <w:pPr>
        <w:tabs>
          <w:tab w:val="right" w:pos="9000"/>
        </w:tabs>
        <w:ind w:firstLine="810"/>
      </w:pPr>
    </w:p>
    <w:p w14:paraId="1CE50B4A" w14:textId="629703A8" w:rsidR="004E3236" w:rsidRDefault="005E6EF0" w:rsidP="0019112B">
      <w:pPr>
        <w:tabs>
          <w:tab w:val="right" w:pos="9000"/>
        </w:tabs>
        <w:ind w:firstLine="810"/>
      </w:pPr>
      <w:r>
        <w:t>Arduino Scanner:</w:t>
      </w:r>
    </w:p>
    <w:p w14:paraId="07CD59F1" w14:textId="77777777" w:rsidR="00706EB0" w:rsidRDefault="0086613A" w:rsidP="00706EB0">
      <w:pPr>
        <w:keepNext/>
        <w:tabs>
          <w:tab w:val="right" w:pos="9000"/>
        </w:tabs>
        <w:jc w:val="center"/>
      </w:pPr>
      <w:r>
        <w:rPr>
          <w:noProof/>
          <w:lang w:eastAsia="en-US"/>
        </w:rPr>
        <w:drawing>
          <wp:inline distT="0" distB="0" distL="0" distR="0" wp14:anchorId="3A865F26" wp14:editId="4D7FB3DE">
            <wp:extent cx="2812060" cy="2189480"/>
            <wp:effectExtent l="0" t="0" r="7620" b="1270"/>
            <wp:docPr id="1596148226" name="Picture 159614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35715" cy="2207898"/>
                    </a:xfrm>
                    <a:prstGeom prst="rect">
                      <a:avLst/>
                    </a:prstGeom>
                  </pic:spPr>
                </pic:pic>
              </a:graphicData>
            </a:graphic>
          </wp:inline>
        </w:drawing>
      </w:r>
    </w:p>
    <w:p w14:paraId="6C001A43" w14:textId="2B343332" w:rsidR="00706EB0" w:rsidRDefault="00706EB0" w:rsidP="00706EB0">
      <w:pPr>
        <w:pStyle w:val="Caption"/>
      </w:pPr>
      <w:bookmarkStart w:id="74" w:name="_Toc198045366"/>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5</w:t>
      </w:r>
      <w:r w:rsidR="004950EF">
        <w:fldChar w:fldCharType="end"/>
      </w:r>
      <w:r>
        <w:t xml:space="preserve"> </w:t>
      </w:r>
      <w:r w:rsidRPr="00055E4C">
        <w:t>Class Diagram For MFRC522 NFC Scanner</w:t>
      </w:r>
      <w:bookmarkEnd w:id="74"/>
    </w:p>
    <w:p w14:paraId="54F7E0CF" w14:textId="5BEC001E" w:rsidR="005E6EF0" w:rsidRDefault="005E6EF0" w:rsidP="00706EB0">
      <w:pPr>
        <w:tabs>
          <w:tab w:val="right" w:pos="9000"/>
        </w:tabs>
        <w:jc w:val="center"/>
      </w:pPr>
      <w:r>
        <w:rPr>
          <w:noProof/>
          <w:lang w:eastAsia="en-US"/>
        </w:rPr>
        <mc:AlternateContent>
          <mc:Choice Requires="wps">
            <w:drawing>
              <wp:anchor distT="0" distB="0" distL="114300" distR="114300" simplePos="0" relativeHeight="251714560" behindDoc="0" locked="0" layoutInCell="1" allowOverlap="1" wp14:anchorId="3366B276" wp14:editId="01E23892">
                <wp:simplePos x="0" y="0"/>
                <wp:positionH relativeFrom="column">
                  <wp:posOffset>518160</wp:posOffset>
                </wp:positionH>
                <wp:positionV relativeFrom="paragraph">
                  <wp:posOffset>4210685</wp:posOffset>
                </wp:positionV>
                <wp:extent cx="5334635" cy="635"/>
                <wp:effectExtent l="0" t="0" r="0" b="0"/>
                <wp:wrapTopAndBottom/>
                <wp:docPr id="1596148227" name="Text Box 159614822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6E3FD9C7" w14:textId="1B56F689" w:rsidR="007874D0" w:rsidRPr="00C975AC" w:rsidRDefault="007874D0" w:rsidP="005E6EF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B276" id="Text Box 1596148227" o:spid="_x0000_s1035" type="#_x0000_t202" style="position:absolute;left:0;text-align:left;margin-left:40.8pt;margin-top:331.55pt;width:420.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IGNwIAAHY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" stroked="f">
                <v:textbox style="mso-fit-shape-to-text:t" inset="0,0,0,0">
                  <w:txbxContent>
                    <w:p w14:paraId="6E3FD9C7" w14:textId="1B56F689" w:rsidR="007874D0" w:rsidRPr="00C975AC" w:rsidRDefault="007874D0" w:rsidP="005E6EF0">
                      <w:pPr>
                        <w:pStyle w:val="Caption"/>
                        <w:rPr>
                          <w:noProof/>
                        </w:rPr>
                      </w:pPr>
                    </w:p>
                  </w:txbxContent>
                </v:textbox>
                <w10:wrap type="topAndBottom"/>
              </v:shape>
            </w:pict>
          </mc:Fallback>
        </mc:AlternateContent>
      </w:r>
    </w:p>
    <w:p w14:paraId="5EC1AED6" w14:textId="77777777" w:rsidR="00843D79" w:rsidRDefault="00843D79" w:rsidP="004E3236">
      <w:pPr>
        <w:tabs>
          <w:tab w:val="right" w:pos="9000"/>
        </w:tabs>
        <w:jc w:val="both"/>
      </w:pPr>
    </w:p>
    <w:p w14:paraId="3A316004" w14:textId="412BBEA8" w:rsidR="004E3236" w:rsidRDefault="004E3236" w:rsidP="004E3236">
      <w:pPr>
        <w:tabs>
          <w:tab w:val="right" w:pos="9000"/>
        </w:tabs>
        <w:jc w:val="both"/>
      </w:pPr>
      <w:r>
        <w:t>Passenger App:</w:t>
      </w:r>
    </w:p>
    <w:p w14:paraId="54BACD7A" w14:textId="77777777" w:rsidR="00BE1E25" w:rsidRDefault="00BE1E25" w:rsidP="00BE1E25">
      <w:pPr>
        <w:keepNext/>
        <w:tabs>
          <w:tab w:val="right" w:pos="9000"/>
        </w:tabs>
        <w:jc w:val="center"/>
      </w:pPr>
      <w:r>
        <w:rPr>
          <w:noProof/>
          <w:lang w:eastAsia="en-US"/>
        </w:rPr>
        <w:lastRenderedPageBreak/>
        <w:drawing>
          <wp:inline distT="0" distB="0" distL="0" distR="0" wp14:anchorId="6B625E72" wp14:editId="59A26C88">
            <wp:extent cx="6244379" cy="146304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251904" cy="1464803"/>
                    </a:xfrm>
                    <a:prstGeom prst="rect">
                      <a:avLst/>
                    </a:prstGeom>
                  </pic:spPr>
                </pic:pic>
              </a:graphicData>
            </a:graphic>
          </wp:inline>
        </w:drawing>
      </w:r>
    </w:p>
    <w:p w14:paraId="463E193C" w14:textId="5CCC15C1" w:rsidR="00BE1E25" w:rsidRDefault="00BE1E25" w:rsidP="00BE1E25">
      <w:pPr>
        <w:pStyle w:val="Caption"/>
      </w:pPr>
      <w:bookmarkStart w:id="75" w:name="_Toc198045367"/>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6</w:t>
      </w:r>
      <w:r w:rsidR="004950EF">
        <w:fldChar w:fldCharType="end"/>
      </w:r>
      <w:r>
        <w:t xml:space="preserve"> Class Diagram for </w:t>
      </w:r>
      <w:proofErr w:type="spellStart"/>
      <w:r>
        <w:t>SignUpActivity</w:t>
      </w:r>
      <w:proofErr w:type="spellEnd"/>
      <w:r w:rsidRPr="00D926E9">
        <w:t xml:space="preserve"> of Passenger App</w:t>
      </w:r>
      <w:bookmarkEnd w:id="75"/>
    </w:p>
    <w:p w14:paraId="44CA3F6D" w14:textId="77777777" w:rsidR="00BE1E25" w:rsidRDefault="00BE1E25" w:rsidP="00BE1E25">
      <w:pPr>
        <w:keepNext/>
        <w:jc w:val="center"/>
      </w:pPr>
      <w:r>
        <w:rPr>
          <w:noProof/>
          <w:lang w:eastAsia="en-US"/>
        </w:rPr>
        <w:drawing>
          <wp:inline distT="0" distB="0" distL="0" distR="0" wp14:anchorId="6E96C20E" wp14:editId="15971515">
            <wp:extent cx="3101340" cy="11449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2262" cy="1182231"/>
                    </a:xfrm>
                    <a:prstGeom prst="rect">
                      <a:avLst/>
                    </a:prstGeom>
                  </pic:spPr>
                </pic:pic>
              </a:graphicData>
            </a:graphic>
          </wp:inline>
        </w:drawing>
      </w:r>
    </w:p>
    <w:p w14:paraId="55B5F5AD" w14:textId="29E7E913" w:rsidR="00BE1E25" w:rsidRDefault="00BE1E25" w:rsidP="00BE1E25">
      <w:pPr>
        <w:pStyle w:val="Caption"/>
      </w:pPr>
      <w:bookmarkStart w:id="76" w:name="_Toc198045368"/>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7</w:t>
      </w:r>
      <w:r w:rsidR="004950EF">
        <w:fldChar w:fldCharType="end"/>
      </w:r>
      <w:r>
        <w:t xml:space="preserve"> Class Diagram for </w:t>
      </w:r>
      <w:proofErr w:type="spellStart"/>
      <w:r>
        <w:t>SignPhone</w:t>
      </w:r>
      <w:r w:rsidRPr="00F72A69">
        <w:t>Activity</w:t>
      </w:r>
      <w:proofErr w:type="spellEnd"/>
      <w:r w:rsidRPr="00F72A69">
        <w:t xml:space="preserve"> of Passenger App</w:t>
      </w:r>
      <w:bookmarkEnd w:id="76"/>
    </w:p>
    <w:p w14:paraId="6600E3B0" w14:textId="77777777" w:rsidR="00BE1E25" w:rsidRDefault="00BE1E25" w:rsidP="00BE1E25">
      <w:pPr>
        <w:keepNext/>
        <w:jc w:val="center"/>
      </w:pPr>
      <w:r>
        <w:rPr>
          <w:noProof/>
          <w:lang w:eastAsia="en-US"/>
        </w:rPr>
        <w:drawing>
          <wp:inline distT="0" distB="0" distL="0" distR="0" wp14:anchorId="7D5AE45F" wp14:editId="30B0FC3B">
            <wp:extent cx="3131820" cy="1602326"/>
            <wp:effectExtent l="0" t="0" r="0" b="0"/>
            <wp:docPr id="1596148290" name="Picture 159614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3273" cy="1644000"/>
                    </a:xfrm>
                    <a:prstGeom prst="rect">
                      <a:avLst/>
                    </a:prstGeom>
                  </pic:spPr>
                </pic:pic>
              </a:graphicData>
            </a:graphic>
          </wp:inline>
        </w:drawing>
      </w:r>
    </w:p>
    <w:p w14:paraId="6EDFE705" w14:textId="0E418832" w:rsidR="00BE1E25" w:rsidRDefault="00BE1E25" w:rsidP="00BE1E25">
      <w:pPr>
        <w:pStyle w:val="Caption"/>
      </w:pPr>
      <w:bookmarkStart w:id="77" w:name="_Toc198045369"/>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8</w:t>
      </w:r>
      <w:r w:rsidR="004950EF">
        <w:fldChar w:fldCharType="end"/>
      </w:r>
      <w:r>
        <w:t xml:space="preserve"> Class Diagram for </w:t>
      </w:r>
      <w:proofErr w:type="spellStart"/>
      <w:r>
        <w:t>Main</w:t>
      </w:r>
      <w:r w:rsidRPr="00E377D2">
        <w:t>Activity</w:t>
      </w:r>
      <w:proofErr w:type="spellEnd"/>
      <w:r w:rsidRPr="00E377D2">
        <w:t xml:space="preserve"> of Passenger App</w:t>
      </w:r>
      <w:bookmarkEnd w:id="77"/>
    </w:p>
    <w:p w14:paraId="3170A0E4" w14:textId="77777777" w:rsidR="00BE1E25" w:rsidRDefault="00BE1E25" w:rsidP="00BE1E25">
      <w:pPr>
        <w:keepNext/>
        <w:jc w:val="center"/>
      </w:pPr>
      <w:r>
        <w:rPr>
          <w:noProof/>
          <w:lang w:eastAsia="en-US"/>
        </w:rPr>
        <w:lastRenderedPageBreak/>
        <w:drawing>
          <wp:inline distT="0" distB="0" distL="0" distR="0" wp14:anchorId="7752EA8F" wp14:editId="4F67FA9C">
            <wp:extent cx="3497580" cy="2235085"/>
            <wp:effectExtent l="0" t="0" r="7620" b="0"/>
            <wp:docPr id="1596148301" name="Picture 159614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7111" cy="2260347"/>
                    </a:xfrm>
                    <a:prstGeom prst="rect">
                      <a:avLst/>
                    </a:prstGeom>
                  </pic:spPr>
                </pic:pic>
              </a:graphicData>
            </a:graphic>
          </wp:inline>
        </w:drawing>
      </w:r>
    </w:p>
    <w:p w14:paraId="4DCB9960" w14:textId="2A20CBC3" w:rsidR="00BE1E25" w:rsidRDefault="00BE1E25" w:rsidP="00BE1E25">
      <w:pPr>
        <w:pStyle w:val="Caption"/>
      </w:pPr>
      <w:bookmarkStart w:id="78" w:name="_Toc198045370"/>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9</w:t>
      </w:r>
      <w:r w:rsidR="004950EF">
        <w:fldChar w:fldCharType="end"/>
      </w:r>
      <w:r>
        <w:t xml:space="preserve"> Class Diagram for </w:t>
      </w:r>
      <w:proofErr w:type="spellStart"/>
      <w:r>
        <w:t>PasswordValidator</w:t>
      </w:r>
      <w:r w:rsidR="00853EE6">
        <w:t>Activity</w:t>
      </w:r>
      <w:proofErr w:type="spellEnd"/>
      <w:r w:rsidRPr="00F73750">
        <w:t xml:space="preserve"> of Passenger App</w:t>
      </w:r>
      <w:bookmarkEnd w:id="78"/>
    </w:p>
    <w:p w14:paraId="549FE521" w14:textId="77777777" w:rsidR="00853EE6" w:rsidRDefault="00853EE6" w:rsidP="00853EE6">
      <w:pPr>
        <w:keepNext/>
        <w:jc w:val="center"/>
      </w:pPr>
      <w:r>
        <w:rPr>
          <w:noProof/>
          <w:lang w:eastAsia="en-US"/>
        </w:rPr>
        <w:drawing>
          <wp:inline distT="0" distB="0" distL="0" distR="0" wp14:anchorId="6183C60D" wp14:editId="177F9860">
            <wp:extent cx="4191000" cy="4223657"/>
            <wp:effectExtent l="0" t="0" r="0" b="5715"/>
            <wp:docPr id="1596148303" name="Picture 159614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2270" cy="4245092"/>
                    </a:xfrm>
                    <a:prstGeom prst="rect">
                      <a:avLst/>
                    </a:prstGeom>
                  </pic:spPr>
                </pic:pic>
              </a:graphicData>
            </a:graphic>
          </wp:inline>
        </w:drawing>
      </w:r>
    </w:p>
    <w:p w14:paraId="5F6D950C" w14:textId="08734591" w:rsidR="00853EE6" w:rsidRDefault="00853EE6" w:rsidP="00853EE6">
      <w:pPr>
        <w:pStyle w:val="Caption"/>
      </w:pPr>
      <w:bookmarkStart w:id="79" w:name="_Toc198045371"/>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10</w:t>
      </w:r>
      <w:r w:rsidR="004950EF">
        <w:fldChar w:fldCharType="end"/>
      </w:r>
      <w:r>
        <w:t xml:space="preserve"> </w:t>
      </w:r>
      <w:r w:rsidRPr="00F7150C">
        <w:t>Cla</w:t>
      </w:r>
      <w:r>
        <w:t>ss Diagram for Main</w:t>
      </w:r>
      <w:r w:rsidRPr="00F7150C">
        <w:t>Activity</w:t>
      </w:r>
      <w:r>
        <w:t>2</w:t>
      </w:r>
      <w:r w:rsidRPr="00F7150C">
        <w:t xml:space="preserve"> of Passenger App</w:t>
      </w:r>
      <w:bookmarkEnd w:id="79"/>
    </w:p>
    <w:p w14:paraId="66E1C182" w14:textId="77777777" w:rsidR="00853EE6" w:rsidRDefault="00853EE6" w:rsidP="00853EE6">
      <w:pPr>
        <w:keepNext/>
        <w:jc w:val="center"/>
      </w:pPr>
      <w:r>
        <w:rPr>
          <w:noProof/>
          <w:lang w:eastAsia="en-US"/>
        </w:rPr>
        <w:lastRenderedPageBreak/>
        <w:drawing>
          <wp:inline distT="0" distB="0" distL="0" distR="0" wp14:anchorId="160A8ACD" wp14:editId="0F895FD6">
            <wp:extent cx="6413376" cy="4328160"/>
            <wp:effectExtent l="0" t="0" r="6985" b="0"/>
            <wp:docPr id="1596148231" name="Picture 159614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8840" cy="4399334"/>
                    </a:xfrm>
                    <a:prstGeom prst="rect">
                      <a:avLst/>
                    </a:prstGeom>
                  </pic:spPr>
                </pic:pic>
              </a:graphicData>
            </a:graphic>
          </wp:inline>
        </w:drawing>
      </w:r>
    </w:p>
    <w:p w14:paraId="6CB85622" w14:textId="2D972A50" w:rsidR="00853EE6" w:rsidRPr="00853EE6" w:rsidRDefault="00853EE6" w:rsidP="00853EE6">
      <w:pPr>
        <w:pStyle w:val="Caption"/>
      </w:pPr>
      <w:bookmarkStart w:id="80" w:name="_Toc198045372"/>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11</w:t>
      </w:r>
      <w:r w:rsidR="004950EF">
        <w:fldChar w:fldCharType="end"/>
      </w:r>
      <w:r>
        <w:t xml:space="preserve"> Class Diagram for </w:t>
      </w:r>
      <w:proofErr w:type="spellStart"/>
      <w:r>
        <w:t>TransactionActivity</w:t>
      </w:r>
      <w:proofErr w:type="spellEnd"/>
      <w:r w:rsidRPr="00465D4C">
        <w:t xml:space="preserve"> of Passenger App</w:t>
      </w:r>
      <w:bookmarkEnd w:id="80"/>
    </w:p>
    <w:p w14:paraId="18628D53" w14:textId="77777777" w:rsidR="00853EE6" w:rsidRDefault="00853EE6" w:rsidP="00853EE6">
      <w:pPr>
        <w:keepNext/>
        <w:jc w:val="center"/>
      </w:pPr>
      <w:r>
        <w:rPr>
          <w:noProof/>
          <w:lang w:eastAsia="en-US"/>
        </w:rPr>
        <w:drawing>
          <wp:inline distT="0" distB="0" distL="0" distR="0" wp14:anchorId="04D58513" wp14:editId="124F6BEA">
            <wp:extent cx="3489960" cy="2110208"/>
            <wp:effectExtent l="0" t="0" r="0" b="4445"/>
            <wp:docPr id="1596148304" name="Picture 159614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1509" cy="2153470"/>
                    </a:xfrm>
                    <a:prstGeom prst="rect">
                      <a:avLst/>
                    </a:prstGeom>
                  </pic:spPr>
                </pic:pic>
              </a:graphicData>
            </a:graphic>
          </wp:inline>
        </w:drawing>
      </w:r>
    </w:p>
    <w:p w14:paraId="2DA5BAEA" w14:textId="0ADF5F1B" w:rsidR="00853EE6" w:rsidRDefault="00853EE6" w:rsidP="00853EE6">
      <w:pPr>
        <w:pStyle w:val="Caption"/>
      </w:pPr>
      <w:bookmarkStart w:id="81" w:name="_Toc198045373"/>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12</w:t>
      </w:r>
      <w:r w:rsidR="004950EF">
        <w:fldChar w:fldCharType="end"/>
      </w:r>
      <w:r>
        <w:t xml:space="preserve"> Class Diagram for </w:t>
      </w:r>
      <w:proofErr w:type="spellStart"/>
      <w:r>
        <w:t>ProfileActivity</w:t>
      </w:r>
      <w:proofErr w:type="spellEnd"/>
      <w:r w:rsidRPr="0057784D">
        <w:t xml:space="preserve"> of Passenger App</w:t>
      </w:r>
      <w:bookmarkEnd w:id="81"/>
    </w:p>
    <w:p w14:paraId="441AA5B1" w14:textId="77777777" w:rsidR="00853EE6" w:rsidRDefault="00853EE6" w:rsidP="00853EE6">
      <w:pPr>
        <w:keepNext/>
        <w:jc w:val="center"/>
      </w:pPr>
      <w:r>
        <w:rPr>
          <w:noProof/>
          <w:lang w:eastAsia="en-US"/>
        </w:rPr>
        <w:lastRenderedPageBreak/>
        <w:drawing>
          <wp:inline distT="0" distB="0" distL="0" distR="0" wp14:anchorId="5BA5C1E9" wp14:editId="7378FB21">
            <wp:extent cx="5732145" cy="2814320"/>
            <wp:effectExtent l="0" t="0" r="1905" b="5080"/>
            <wp:docPr id="1596148232" name="Picture 159614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814320"/>
                    </a:xfrm>
                    <a:prstGeom prst="rect">
                      <a:avLst/>
                    </a:prstGeom>
                  </pic:spPr>
                </pic:pic>
              </a:graphicData>
            </a:graphic>
          </wp:inline>
        </w:drawing>
      </w:r>
    </w:p>
    <w:p w14:paraId="24524E88" w14:textId="1780423A" w:rsidR="00853EE6" w:rsidRDefault="00853EE6" w:rsidP="00853EE6">
      <w:pPr>
        <w:pStyle w:val="Caption"/>
      </w:pPr>
      <w:bookmarkStart w:id="82" w:name="_Toc198045374"/>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13</w:t>
      </w:r>
      <w:r w:rsidR="004950EF">
        <w:fldChar w:fldCharType="end"/>
      </w:r>
      <w:r>
        <w:t xml:space="preserve"> Class Diagram for </w:t>
      </w:r>
      <w:proofErr w:type="spellStart"/>
      <w:r>
        <w:t>TransactionsAdapter</w:t>
      </w:r>
      <w:r w:rsidRPr="00424056">
        <w:t>Activity</w:t>
      </w:r>
      <w:proofErr w:type="spellEnd"/>
      <w:r w:rsidRPr="00424056">
        <w:t xml:space="preserve"> of Passenger App</w:t>
      </w:r>
      <w:bookmarkEnd w:id="82"/>
    </w:p>
    <w:p w14:paraId="03502D4F" w14:textId="77777777" w:rsidR="00853EE6" w:rsidRDefault="00853EE6" w:rsidP="00853EE6">
      <w:pPr>
        <w:keepNext/>
        <w:jc w:val="center"/>
      </w:pPr>
      <w:r>
        <w:rPr>
          <w:noProof/>
          <w:lang w:eastAsia="en-US"/>
        </w:rPr>
        <w:drawing>
          <wp:inline distT="0" distB="0" distL="0" distR="0" wp14:anchorId="1550A69A" wp14:editId="0EF230E1">
            <wp:extent cx="4198620" cy="2847086"/>
            <wp:effectExtent l="0" t="0" r="0" b="0"/>
            <wp:docPr id="1596148234" name="Picture 159614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4841" cy="2864866"/>
                    </a:xfrm>
                    <a:prstGeom prst="rect">
                      <a:avLst/>
                    </a:prstGeom>
                  </pic:spPr>
                </pic:pic>
              </a:graphicData>
            </a:graphic>
          </wp:inline>
        </w:drawing>
      </w:r>
    </w:p>
    <w:p w14:paraId="718A4862" w14:textId="73B17238" w:rsidR="00853EE6" w:rsidRDefault="00853EE6" w:rsidP="00853EE6">
      <w:pPr>
        <w:pStyle w:val="Caption"/>
      </w:pPr>
      <w:bookmarkStart w:id="83" w:name="_Toc198045375"/>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14</w:t>
      </w:r>
      <w:r w:rsidR="004950EF">
        <w:fldChar w:fldCharType="end"/>
      </w:r>
      <w:r>
        <w:t xml:space="preserve"> </w:t>
      </w:r>
      <w:r w:rsidRPr="005C5996">
        <w:t>Class</w:t>
      </w:r>
      <w:r>
        <w:t xml:space="preserve"> Diagram for </w:t>
      </w:r>
      <w:proofErr w:type="spellStart"/>
      <w:r>
        <w:t>ChargeBalance</w:t>
      </w:r>
      <w:r w:rsidRPr="005C5996">
        <w:t>Activity</w:t>
      </w:r>
      <w:proofErr w:type="spellEnd"/>
      <w:r w:rsidRPr="005C5996">
        <w:t xml:space="preserve"> of Passenger App</w:t>
      </w:r>
      <w:bookmarkEnd w:id="83"/>
    </w:p>
    <w:p w14:paraId="69B7EB2D" w14:textId="77777777" w:rsidR="00853EE6" w:rsidRDefault="00853EE6" w:rsidP="00853EE6">
      <w:pPr>
        <w:keepNext/>
        <w:jc w:val="center"/>
      </w:pPr>
      <w:r>
        <w:rPr>
          <w:noProof/>
          <w:lang w:eastAsia="en-US"/>
        </w:rPr>
        <w:lastRenderedPageBreak/>
        <w:drawing>
          <wp:inline distT="0" distB="0" distL="0" distR="0" wp14:anchorId="4DF41EB7" wp14:editId="4F44EA65">
            <wp:extent cx="6042660" cy="5460284"/>
            <wp:effectExtent l="0" t="0" r="0" b="7620"/>
            <wp:docPr id="1596148235" name="Picture 159614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56547" cy="5472832"/>
                    </a:xfrm>
                    <a:prstGeom prst="rect">
                      <a:avLst/>
                    </a:prstGeom>
                  </pic:spPr>
                </pic:pic>
              </a:graphicData>
            </a:graphic>
          </wp:inline>
        </w:drawing>
      </w:r>
    </w:p>
    <w:p w14:paraId="4099108D" w14:textId="0B2F90F6" w:rsidR="00853EE6" w:rsidRPr="00853EE6" w:rsidRDefault="00853EE6" w:rsidP="00853EE6">
      <w:pPr>
        <w:pStyle w:val="Caption"/>
      </w:pPr>
      <w:bookmarkStart w:id="84" w:name="_Toc198045376"/>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15</w:t>
      </w:r>
      <w:r w:rsidR="004950EF">
        <w:fldChar w:fldCharType="end"/>
      </w:r>
      <w:r>
        <w:t xml:space="preserve"> Class Diagram for </w:t>
      </w:r>
      <w:proofErr w:type="spellStart"/>
      <w:r>
        <w:t>Map</w:t>
      </w:r>
      <w:r w:rsidRPr="00F5073D">
        <w:t>Activity</w:t>
      </w:r>
      <w:proofErr w:type="spellEnd"/>
      <w:r w:rsidRPr="00F5073D">
        <w:t xml:space="preserve"> of Passenger App</w:t>
      </w:r>
      <w:bookmarkEnd w:id="84"/>
    </w:p>
    <w:p w14:paraId="196FE57A" w14:textId="77777777" w:rsidR="004E3236" w:rsidRDefault="004E3236" w:rsidP="004E3236">
      <w:pPr>
        <w:tabs>
          <w:tab w:val="right" w:pos="9000"/>
        </w:tabs>
        <w:jc w:val="both"/>
      </w:pPr>
    </w:p>
    <w:p w14:paraId="4A361341" w14:textId="77777777" w:rsidR="004E3236" w:rsidRDefault="004E3236" w:rsidP="004E3236">
      <w:pPr>
        <w:tabs>
          <w:tab w:val="right" w:pos="9000"/>
        </w:tabs>
        <w:jc w:val="both"/>
      </w:pPr>
    </w:p>
    <w:p w14:paraId="186F76C4" w14:textId="2AB07314" w:rsidR="007442CC" w:rsidRDefault="007442CC" w:rsidP="007442CC">
      <w:pPr>
        <w:keepNext/>
        <w:tabs>
          <w:tab w:val="right" w:pos="9000"/>
        </w:tabs>
        <w:jc w:val="both"/>
      </w:pPr>
    </w:p>
    <w:p w14:paraId="4573E42F" w14:textId="77777777" w:rsidR="00753D1D" w:rsidRDefault="00753D1D" w:rsidP="0061404D">
      <w:pPr>
        <w:rPr>
          <w:noProof/>
          <w:lang w:eastAsia="en-US"/>
        </w:rPr>
      </w:pPr>
    </w:p>
    <w:p w14:paraId="31FE7990" w14:textId="77777777" w:rsidR="00753D1D" w:rsidRDefault="00753D1D" w:rsidP="0061404D">
      <w:pPr>
        <w:rPr>
          <w:noProof/>
          <w:lang w:eastAsia="en-US"/>
        </w:rPr>
      </w:pPr>
    </w:p>
    <w:p w14:paraId="4361CBC1" w14:textId="77777777" w:rsidR="00753D1D" w:rsidRDefault="00753D1D" w:rsidP="0061404D">
      <w:pPr>
        <w:rPr>
          <w:noProof/>
          <w:lang w:eastAsia="en-US"/>
        </w:rPr>
      </w:pPr>
    </w:p>
    <w:p w14:paraId="7222DDA5" w14:textId="3B80E85B" w:rsidR="00753D1D" w:rsidRDefault="00753D1D" w:rsidP="00E11EA9">
      <w:pPr>
        <w:rPr>
          <w:noProof/>
        </w:rPr>
      </w:pPr>
      <w:r>
        <w:rPr>
          <w:noProof/>
        </w:rPr>
        <w:t xml:space="preserve"> </w:t>
      </w:r>
    </w:p>
    <w:p w14:paraId="35F2481C" w14:textId="6A532E3D" w:rsidR="00F15D18" w:rsidRDefault="00F15D18" w:rsidP="00F15D18">
      <w:pPr>
        <w:rPr>
          <w:noProof/>
          <w:lang w:eastAsia="en-US"/>
        </w:rPr>
      </w:pPr>
      <w:bookmarkStart w:id="85" w:name="_GoBack"/>
      <w:bookmarkEnd w:id="85"/>
      <w:r>
        <w:rPr>
          <w:noProof/>
          <w:lang w:eastAsia="en-US"/>
        </w:rPr>
        <w:lastRenderedPageBreak/>
        <w:t>Admin Web App:</w:t>
      </w:r>
    </w:p>
    <w:p w14:paraId="6F0C8847" w14:textId="77777777" w:rsidR="006161B3" w:rsidRDefault="00E11EA9" w:rsidP="006161B3">
      <w:pPr>
        <w:keepNext/>
        <w:jc w:val="center"/>
      </w:pPr>
      <w:r>
        <w:rPr>
          <w:noProof/>
          <w:lang w:eastAsia="en-US"/>
        </w:rPr>
        <w:drawing>
          <wp:inline distT="0" distB="0" distL="0" distR="0" wp14:anchorId="46CE18C4" wp14:editId="5E8C4AFD">
            <wp:extent cx="6526397" cy="5577840"/>
            <wp:effectExtent l="0" t="0" r="8255" b="3810"/>
            <wp:docPr id="1596148238" name="Picture 159614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52807" cy="5600412"/>
                    </a:xfrm>
                    <a:prstGeom prst="rect">
                      <a:avLst/>
                    </a:prstGeom>
                  </pic:spPr>
                </pic:pic>
              </a:graphicData>
            </a:graphic>
          </wp:inline>
        </w:drawing>
      </w:r>
    </w:p>
    <w:p w14:paraId="7F4FF83F" w14:textId="54457874" w:rsidR="00E11EA9" w:rsidRDefault="006161B3" w:rsidP="006161B3">
      <w:pPr>
        <w:pStyle w:val="Caption"/>
      </w:pPr>
      <w:bookmarkStart w:id="86" w:name="_Toc198045377"/>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16</w:t>
      </w:r>
      <w:r w:rsidR="004950EF">
        <w:fldChar w:fldCharType="end"/>
      </w:r>
      <w:r>
        <w:t xml:space="preserve"> Classes Diagrams for Web App</w:t>
      </w:r>
      <w:bookmarkEnd w:id="86"/>
    </w:p>
    <w:p w14:paraId="71C6351B" w14:textId="29BBC81B" w:rsidR="00F15D18" w:rsidRDefault="00F15D18" w:rsidP="006161B3">
      <w:pPr>
        <w:pStyle w:val="Caption"/>
      </w:pPr>
    </w:p>
    <w:p w14:paraId="3E175F82" w14:textId="48DFBC91" w:rsidR="00E11EA9" w:rsidRPr="00E11EA9" w:rsidRDefault="00E11EA9" w:rsidP="006161B3">
      <w:pPr>
        <w:jc w:val="center"/>
      </w:pPr>
    </w:p>
    <w:p w14:paraId="6A7D78A5" w14:textId="32056AF3" w:rsidR="007442CC" w:rsidRPr="007442CC" w:rsidRDefault="007442CC" w:rsidP="001A7E66">
      <w:r>
        <w:rPr>
          <w:noProof/>
          <w:lang w:eastAsia="en-US"/>
        </w:rPr>
        <mc:AlternateContent>
          <mc:Choice Requires="wps">
            <w:drawing>
              <wp:anchor distT="0" distB="0" distL="114300" distR="114300" simplePos="0" relativeHeight="251717632" behindDoc="0" locked="0" layoutInCell="1" allowOverlap="1" wp14:anchorId="36DD8CFA" wp14:editId="259D8123">
                <wp:simplePos x="0" y="0"/>
                <wp:positionH relativeFrom="column">
                  <wp:posOffset>0</wp:posOffset>
                </wp:positionH>
                <wp:positionV relativeFrom="paragraph">
                  <wp:posOffset>5220335</wp:posOffset>
                </wp:positionV>
                <wp:extent cx="5732145" cy="635"/>
                <wp:effectExtent l="0" t="0" r="0" b="0"/>
                <wp:wrapTopAndBottom/>
                <wp:docPr id="1596148233" name="Text Box 159614823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6E02B1A" w14:textId="000D3C59" w:rsidR="007874D0" w:rsidRPr="00562C9A" w:rsidRDefault="007874D0" w:rsidP="007442C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D8CFA" id="Text Box 1596148233" o:spid="_x0000_s1036" type="#_x0000_t202" style="position:absolute;margin-left:0;margin-top:411.05pt;width:451.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4XNwIAAHc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" stroked="f">
                <v:textbox style="mso-fit-shape-to-text:t" inset="0,0,0,0">
                  <w:txbxContent>
                    <w:p w14:paraId="56E02B1A" w14:textId="000D3C59" w:rsidR="007874D0" w:rsidRPr="00562C9A" w:rsidRDefault="007874D0" w:rsidP="007442CC">
                      <w:pPr>
                        <w:pStyle w:val="Caption"/>
                        <w:rPr>
                          <w:noProof/>
                        </w:rPr>
                      </w:pPr>
                    </w:p>
                  </w:txbxContent>
                </v:textbox>
                <w10:wrap type="topAndBottom"/>
              </v:shape>
            </w:pict>
          </mc:Fallback>
        </mc:AlternateContent>
      </w:r>
    </w:p>
    <w:p w14:paraId="43DDA226" w14:textId="51DF1CAB" w:rsidR="007442CC" w:rsidRDefault="007442CC" w:rsidP="00843D79">
      <w:pPr>
        <w:tabs>
          <w:tab w:val="right" w:pos="9000"/>
        </w:tabs>
        <w:jc w:val="center"/>
      </w:pPr>
    </w:p>
    <w:p w14:paraId="440F6951" w14:textId="1334CDEC" w:rsidR="007442CC" w:rsidRDefault="007442CC" w:rsidP="004E3236">
      <w:pPr>
        <w:tabs>
          <w:tab w:val="right" w:pos="9000"/>
        </w:tabs>
        <w:jc w:val="both"/>
      </w:pPr>
    </w:p>
    <w:p w14:paraId="0A8CC5B5" w14:textId="11BCE9FB" w:rsidR="007442CC" w:rsidRDefault="007442CC" w:rsidP="004E3236">
      <w:pPr>
        <w:tabs>
          <w:tab w:val="right" w:pos="9000"/>
        </w:tabs>
        <w:jc w:val="both"/>
      </w:pPr>
    </w:p>
    <w:p w14:paraId="557413D9" w14:textId="77777777" w:rsidR="007442CC" w:rsidRDefault="007442CC" w:rsidP="004E3236">
      <w:pPr>
        <w:tabs>
          <w:tab w:val="right" w:pos="9000"/>
        </w:tabs>
        <w:jc w:val="both"/>
      </w:pPr>
    </w:p>
    <w:p w14:paraId="4F1BAC29" w14:textId="1B5329C7" w:rsidR="00A76750" w:rsidRDefault="0096384C">
      <w:pPr>
        <w:pStyle w:val="Heading2"/>
        <w:numPr>
          <w:ilvl w:val="1"/>
          <w:numId w:val="3"/>
        </w:numPr>
        <w:jc w:val="both"/>
      </w:pPr>
      <w:bookmarkStart w:id="87" w:name="_Toc197866426"/>
      <w:r>
        <w:t>Sequence Diagrams</w:t>
      </w:r>
      <w:bookmarkEnd w:id="87"/>
    </w:p>
    <w:p w14:paraId="50652DDE" w14:textId="07E5E7C9" w:rsidR="001A7E66" w:rsidRDefault="00000171" w:rsidP="001A7E66">
      <w:pPr>
        <w:ind w:firstLine="576"/>
        <w:jc w:val="both"/>
      </w:pPr>
      <w:r>
        <w:t xml:space="preserve">The sequence diagram </w:t>
      </w:r>
      <w:r w:rsidRPr="00000171">
        <w:t xml:space="preserve">illustrates the key interactions between the bus payment app, Firebase services, and external components like NFC cards and passenger devices. It captures the main workflows, including QR code generation and validation, NFC payment processing, and real-time location updates. The diagram highlights how the app communicates with </w:t>
      </w:r>
      <w:proofErr w:type="spellStart"/>
      <w:r w:rsidRPr="00000171">
        <w:t>Firestore</w:t>
      </w:r>
      <w:proofErr w:type="spellEnd"/>
      <w:r w:rsidRPr="00000171">
        <w:t xml:space="preserve"> for transaction management and </w:t>
      </w:r>
      <w:proofErr w:type="spellStart"/>
      <w:r w:rsidRPr="00000171">
        <w:t>Realtime</w:t>
      </w:r>
      <w:proofErr w:type="spellEnd"/>
      <w:r w:rsidRPr="00000171">
        <w:t xml:space="preserve"> Database for GPS tracking, ensuring seamless coordination between the bus driver's interface, backend services, and passenger interactions.</w:t>
      </w:r>
    </w:p>
    <w:p w14:paraId="7C2FDD30" w14:textId="28C43D78" w:rsidR="001A7E66" w:rsidRDefault="00000171" w:rsidP="001A7E66">
      <w:pPr>
        <w:ind w:firstLine="576"/>
        <w:jc w:val="both"/>
      </w:pPr>
      <w:r>
        <w:t xml:space="preserve">Bus Scanner </w:t>
      </w:r>
      <w:r w:rsidR="001A7E66">
        <w:t>App:</w:t>
      </w:r>
    </w:p>
    <w:p w14:paraId="1C641E36" w14:textId="77777777" w:rsidR="001A7E66" w:rsidRDefault="001A7E66" w:rsidP="001A7E66">
      <w:pPr>
        <w:ind w:firstLine="576"/>
        <w:jc w:val="both"/>
      </w:pPr>
    </w:p>
    <w:p w14:paraId="32CDEF53" w14:textId="77777777" w:rsidR="00B41DE1" w:rsidRDefault="00B41DE1" w:rsidP="001A7E66">
      <w:pPr>
        <w:ind w:firstLine="576"/>
        <w:jc w:val="both"/>
      </w:pPr>
    </w:p>
    <w:p w14:paraId="167DBAD5" w14:textId="77777777" w:rsidR="00B41DE1" w:rsidRDefault="00B41DE1" w:rsidP="001A7E66">
      <w:pPr>
        <w:ind w:firstLine="576"/>
        <w:jc w:val="both"/>
      </w:pPr>
    </w:p>
    <w:p w14:paraId="050DDEFF" w14:textId="77777777" w:rsidR="00B41DE1" w:rsidRDefault="00B41DE1" w:rsidP="001A7E66">
      <w:pPr>
        <w:ind w:firstLine="576"/>
        <w:jc w:val="both"/>
      </w:pPr>
    </w:p>
    <w:p w14:paraId="055C644E" w14:textId="68D66C83" w:rsidR="00000171" w:rsidRDefault="00290FC1" w:rsidP="001A7E66">
      <w:pPr>
        <w:ind w:firstLine="576"/>
        <w:jc w:val="both"/>
      </w:pPr>
      <w:r>
        <w:rPr>
          <w:noProof/>
          <w:lang w:eastAsia="en-US"/>
        </w:rPr>
        <w:lastRenderedPageBreak/>
        <w:drawing>
          <wp:anchor distT="0" distB="0" distL="114300" distR="114300" simplePos="0" relativeHeight="251756544" behindDoc="0" locked="0" layoutInCell="1" allowOverlap="1" wp14:anchorId="3FDF5F4F" wp14:editId="35B5B2B4">
            <wp:simplePos x="0" y="0"/>
            <wp:positionH relativeFrom="column">
              <wp:posOffset>571500</wp:posOffset>
            </wp:positionH>
            <wp:positionV relativeFrom="paragraph">
              <wp:posOffset>0</wp:posOffset>
            </wp:positionV>
            <wp:extent cx="5526405" cy="8130540"/>
            <wp:effectExtent l="0" t="0" r="0" b="3810"/>
            <wp:wrapTopAndBottom/>
            <wp:docPr id="1596148282" name="Picture 15961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26405" cy="8130540"/>
                    </a:xfrm>
                    <a:prstGeom prst="rect">
                      <a:avLst/>
                    </a:prstGeom>
                  </pic:spPr>
                </pic:pic>
              </a:graphicData>
            </a:graphic>
            <wp14:sizeRelH relativeFrom="margin">
              <wp14:pctWidth>0</wp14:pctWidth>
            </wp14:sizeRelH>
            <wp14:sizeRelV relativeFrom="margin">
              <wp14:pctHeight>0</wp14:pctHeight>
            </wp14:sizeRelV>
          </wp:anchor>
        </w:drawing>
      </w:r>
      <w:r w:rsidR="001A7E66">
        <w:rPr>
          <w:noProof/>
          <w:lang w:eastAsia="en-US"/>
        </w:rPr>
        <mc:AlternateContent>
          <mc:Choice Requires="wps">
            <w:drawing>
              <wp:anchor distT="0" distB="0" distL="114300" distR="114300" simplePos="0" relativeHeight="251758592" behindDoc="0" locked="0" layoutInCell="1" allowOverlap="1" wp14:anchorId="53187404" wp14:editId="4C1C256F">
                <wp:simplePos x="0" y="0"/>
                <wp:positionH relativeFrom="column">
                  <wp:posOffset>365760</wp:posOffset>
                </wp:positionH>
                <wp:positionV relativeFrom="paragraph">
                  <wp:posOffset>8266430</wp:posOffset>
                </wp:positionV>
                <wp:extent cx="5732145" cy="635"/>
                <wp:effectExtent l="0" t="0" r="0" b="0"/>
                <wp:wrapTopAndBottom/>
                <wp:docPr id="1596148283" name="Text Box 159614828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846B14E" w14:textId="53E31ACA" w:rsidR="007874D0" w:rsidRPr="00C71CDA" w:rsidRDefault="007874D0" w:rsidP="001A7E66">
                            <w:pPr>
                              <w:pStyle w:val="Caption"/>
                              <w:rPr>
                                <w:noProof/>
                              </w:rPr>
                            </w:pPr>
                            <w:bookmarkStart w:id="88" w:name="_Toc198045378"/>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Sequence  Diagram for Bus Scanner App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87404" id="Text Box 1596148283" o:spid="_x0000_s1037" type="#_x0000_t202" style="position:absolute;left:0;text-align:left;margin-left:28.8pt;margin-top:650.9pt;width:451.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" stroked="f">
                <v:textbox style="mso-fit-shape-to-text:t" inset="0,0,0,0">
                  <w:txbxContent>
                    <w:p w14:paraId="0846B14E" w14:textId="53E31ACA" w:rsidR="007874D0" w:rsidRPr="00C71CDA" w:rsidRDefault="007874D0" w:rsidP="001A7E66">
                      <w:pPr>
                        <w:pStyle w:val="Caption"/>
                        <w:rPr>
                          <w:noProof/>
                        </w:rPr>
                      </w:pPr>
                      <w:bookmarkStart w:id="89" w:name="_Toc198045378"/>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Sequence  Diagram for Bus Scanner App</w:t>
                      </w:r>
                      <w:bookmarkEnd w:id="89"/>
                    </w:p>
                  </w:txbxContent>
                </v:textbox>
                <w10:wrap type="topAndBottom"/>
              </v:shape>
            </w:pict>
          </mc:Fallback>
        </mc:AlternateContent>
      </w:r>
    </w:p>
    <w:p w14:paraId="3F01589D" w14:textId="77777777" w:rsidR="006C3346" w:rsidRDefault="006C3346" w:rsidP="001A7E66">
      <w:pPr>
        <w:ind w:firstLine="576"/>
        <w:jc w:val="both"/>
      </w:pPr>
    </w:p>
    <w:p w14:paraId="46EAD02F" w14:textId="3C95C698" w:rsidR="006C3346" w:rsidRDefault="00BC2B75" w:rsidP="001A7E66">
      <w:pPr>
        <w:ind w:firstLine="576"/>
        <w:jc w:val="both"/>
      </w:pPr>
      <w:r>
        <w:t xml:space="preserve">Passenger Android </w:t>
      </w:r>
      <w:r w:rsidR="00B41DE1">
        <w:t>App:</w:t>
      </w:r>
      <w:r w:rsidR="006C3346">
        <w:t xml:space="preserve"> </w:t>
      </w:r>
    </w:p>
    <w:p w14:paraId="60E21C9E" w14:textId="147646B3" w:rsidR="001A7E66" w:rsidRDefault="006C3346" w:rsidP="001A7E66">
      <w:pPr>
        <w:ind w:firstLine="576"/>
        <w:jc w:val="both"/>
      </w:pPr>
      <w:r w:rsidRPr="006C3346">
        <w:t>This sequence diagram outlines the end-to-end interactions within a Passenger Application, covering authentication flows (email, phone, registration, and password recovery) and core functionalities like QR payments, balance management, and map navigation. The system leverages Firebase services (</w:t>
      </w:r>
      <w:proofErr w:type="spellStart"/>
      <w:r w:rsidRPr="006C3346">
        <w:t>Auth</w:t>
      </w:r>
      <w:proofErr w:type="spellEnd"/>
      <w:r w:rsidRPr="006C3346">
        <w:t xml:space="preserve">, </w:t>
      </w:r>
      <w:proofErr w:type="spellStart"/>
      <w:r w:rsidRPr="006C3346">
        <w:t>Firestore</w:t>
      </w:r>
      <w:proofErr w:type="spellEnd"/>
      <w:r w:rsidRPr="006C3346">
        <w:t>, Database) for user management, real-time updates, and transaction processing, while integrating third-party APIs (</w:t>
      </w:r>
      <w:proofErr w:type="spellStart"/>
      <w:r w:rsidRPr="006C3346">
        <w:t>Mapbox</w:t>
      </w:r>
      <w:proofErr w:type="spellEnd"/>
      <w:r w:rsidRPr="006C3346">
        <w:t>, Google Maps) for navigation. Each flow highlights the collaboration between UI components, backend services, and validation logic to deliver a seamless passenger experience.</w:t>
      </w:r>
    </w:p>
    <w:p w14:paraId="3C51A962" w14:textId="77777777" w:rsidR="008F3C73" w:rsidRDefault="008F3C73" w:rsidP="00920E90">
      <w:pPr>
        <w:keepNext/>
        <w:ind w:firstLine="576"/>
        <w:jc w:val="center"/>
      </w:pPr>
      <w:r>
        <w:rPr>
          <w:noProof/>
          <w:lang w:eastAsia="en-US"/>
        </w:rPr>
        <w:drawing>
          <wp:inline distT="0" distB="0" distL="0" distR="0" wp14:anchorId="5AA75860" wp14:editId="066AE964">
            <wp:extent cx="5732145" cy="27444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744470"/>
                    </a:xfrm>
                    <a:prstGeom prst="rect">
                      <a:avLst/>
                    </a:prstGeom>
                  </pic:spPr>
                </pic:pic>
              </a:graphicData>
            </a:graphic>
          </wp:inline>
        </w:drawing>
      </w:r>
    </w:p>
    <w:p w14:paraId="1882EC57" w14:textId="12767A2E" w:rsidR="00BC3A6B" w:rsidRDefault="008F3C73" w:rsidP="008F3C73">
      <w:pPr>
        <w:pStyle w:val="Caption"/>
      </w:pPr>
      <w:bookmarkStart w:id="90" w:name="_Toc198045379"/>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18</w:t>
      </w:r>
      <w:r w:rsidR="004950EF">
        <w:fldChar w:fldCharType="end"/>
      </w:r>
      <w:r>
        <w:t xml:space="preserve"> Sequence Diagram of </w:t>
      </w:r>
      <w:proofErr w:type="spellStart"/>
      <w:r>
        <w:t>SignUpActivity</w:t>
      </w:r>
      <w:proofErr w:type="spellEnd"/>
      <w:r>
        <w:t xml:space="preserve"> from Passenger App</w:t>
      </w:r>
      <w:bookmarkEnd w:id="90"/>
    </w:p>
    <w:p w14:paraId="100C1C4C" w14:textId="5EC62173" w:rsidR="00BD4DA5" w:rsidRPr="00BD4DA5" w:rsidRDefault="00BD4DA5" w:rsidP="00BD4DA5">
      <w:r>
        <w:rPr>
          <w:noProof/>
          <w:lang w:eastAsia="en-US"/>
        </w:rPr>
        <w:lastRenderedPageBreak/>
        <w:drawing>
          <wp:inline distT="0" distB="0" distL="0" distR="0" wp14:anchorId="71FE2B6A" wp14:editId="5D3BF4B7">
            <wp:extent cx="5732145" cy="2524125"/>
            <wp:effectExtent l="0" t="0" r="1905" b="9525"/>
            <wp:docPr id="1596148302" name="Picture 159614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524125"/>
                    </a:xfrm>
                    <a:prstGeom prst="rect">
                      <a:avLst/>
                    </a:prstGeom>
                  </pic:spPr>
                </pic:pic>
              </a:graphicData>
            </a:graphic>
          </wp:inline>
        </w:drawing>
      </w:r>
    </w:p>
    <w:p w14:paraId="034EB9DA" w14:textId="77777777" w:rsidR="00920E90" w:rsidRDefault="008F3C73" w:rsidP="00920E90">
      <w:pPr>
        <w:keepNext/>
        <w:jc w:val="center"/>
      </w:pPr>
      <w:r>
        <w:rPr>
          <w:noProof/>
          <w:lang w:eastAsia="en-US"/>
        </w:rPr>
        <w:drawing>
          <wp:inline distT="0" distB="0" distL="0" distR="0" wp14:anchorId="0E63D5B6" wp14:editId="2C483BB4">
            <wp:extent cx="5732145" cy="2369185"/>
            <wp:effectExtent l="0" t="0" r="1905" b="0"/>
            <wp:docPr id="1596148288" name="Picture 159614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369185"/>
                    </a:xfrm>
                    <a:prstGeom prst="rect">
                      <a:avLst/>
                    </a:prstGeom>
                  </pic:spPr>
                </pic:pic>
              </a:graphicData>
            </a:graphic>
          </wp:inline>
        </w:drawing>
      </w:r>
    </w:p>
    <w:p w14:paraId="5B154B78" w14:textId="6B8DA8EB" w:rsidR="008F3C73" w:rsidRDefault="00920E90" w:rsidP="00920E90">
      <w:pPr>
        <w:pStyle w:val="Caption"/>
      </w:pPr>
      <w:bookmarkStart w:id="91" w:name="_Toc198045380"/>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19</w:t>
      </w:r>
      <w:r w:rsidR="004950EF">
        <w:fldChar w:fldCharType="end"/>
      </w:r>
      <w:r>
        <w:t xml:space="preserve"> Sequence Diagram of </w:t>
      </w:r>
      <w:proofErr w:type="spellStart"/>
      <w:r>
        <w:t>SignPhone</w:t>
      </w:r>
      <w:r w:rsidRPr="0029746B">
        <w:t>Activity</w:t>
      </w:r>
      <w:proofErr w:type="spellEnd"/>
      <w:r w:rsidRPr="0029746B">
        <w:t xml:space="preserve"> from Passenger App</w:t>
      </w:r>
      <w:bookmarkEnd w:id="91"/>
    </w:p>
    <w:p w14:paraId="019F7CC6" w14:textId="77777777" w:rsidR="00920E90" w:rsidRDefault="00920E90" w:rsidP="00920E90">
      <w:pPr>
        <w:keepNext/>
        <w:jc w:val="center"/>
      </w:pPr>
      <w:r>
        <w:rPr>
          <w:noProof/>
          <w:lang w:eastAsia="en-US"/>
        </w:rPr>
        <w:lastRenderedPageBreak/>
        <w:drawing>
          <wp:inline distT="0" distB="0" distL="0" distR="0" wp14:anchorId="7F914671" wp14:editId="44E418FF">
            <wp:extent cx="5732145" cy="3458210"/>
            <wp:effectExtent l="0" t="0" r="1905" b="8890"/>
            <wp:docPr id="1596148289" name="Picture 159614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458210"/>
                    </a:xfrm>
                    <a:prstGeom prst="rect">
                      <a:avLst/>
                    </a:prstGeom>
                  </pic:spPr>
                </pic:pic>
              </a:graphicData>
            </a:graphic>
          </wp:inline>
        </w:drawing>
      </w:r>
    </w:p>
    <w:p w14:paraId="4CBBE4D1" w14:textId="7FE295B7" w:rsidR="00920E90" w:rsidRDefault="00920E90" w:rsidP="00920E90">
      <w:pPr>
        <w:pStyle w:val="Caption"/>
      </w:pPr>
      <w:bookmarkStart w:id="92" w:name="_Toc198045381"/>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20</w:t>
      </w:r>
      <w:r w:rsidR="004950EF">
        <w:fldChar w:fldCharType="end"/>
      </w:r>
      <w:r>
        <w:t xml:space="preserve">  </w:t>
      </w:r>
      <w:r w:rsidRPr="00BC7EB6">
        <w:t>Seque</w:t>
      </w:r>
      <w:r>
        <w:t xml:space="preserve">nce Diagram of </w:t>
      </w:r>
      <w:proofErr w:type="spellStart"/>
      <w:r>
        <w:t>MainActivity</w:t>
      </w:r>
      <w:proofErr w:type="spellEnd"/>
      <w:r w:rsidRPr="00BC7EB6">
        <w:t xml:space="preserve"> from Passenger App</w:t>
      </w:r>
      <w:bookmarkEnd w:id="92"/>
    </w:p>
    <w:p w14:paraId="36BAFBAE" w14:textId="77777777" w:rsidR="00920E90" w:rsidRDefault="00920E90" w:rsidP="00920E90">
      <w:pPr>
        <w:keepNext/>
        <w:jc w:val="center"/>
      </w:pPr>
      <w:r>
        <w:rPr>
          <w:noProof/>
          <w:lang w:eastAsia="en-US"/>
        </w:rPr>
        <w:lastRenderedPageBreak/>
        <w:drawing>
          <wp:inline distT="0" distB="0" distL="0" distR="0" wp14:anchorId="20CD0A7D" wp14:editId="4A4EDC33">
            <wp:extent cx="5732145" cy="4580890"/>
            <wp:effectExtent l="0" t="0" r="1905" b="0"/>
            <wp:docPr id="1596148291" name="Picture 15961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4580890"/>
                    </a:xfrm>
                    <a:prstGeom prst="rect">
                      <a:avLst/>
                    </a:prstGeom>
                  </pic:spPr>
                </pic:pic>
              </a:graphicData>
            </a:graphic>
          </wp:inline>
        </w:drawing>
      </w:r>
    </w:p>
    <w:p w14:paraId="3AEE626F" w14:textId="327FABB0" w:rsidR="00920E90" w:rsidRDefault="00920E90" w:rsidP="00920E90">
      <w:pPr>
        <w:pStyle w:val="Caption"/>
      </w:pPr>
      <w:bookmarkStart w:id="93" w:name="_Toc198045382"/>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21</w:t>
      </w:r>
      <w:r w:rsidR="004950EF">
        <w:fldChar w:fldCharType="end"/>
      </w:r>
      <w:r>
        <w:t xml:space="preserve"> </w:t>
      </w:r>
      <w:r w:rsidRPr="00A96EAB">
        <w:t>Sequence Diagram of MainActivity</w:t>
      </w:r>
      <w:r>
        <w:t>2</w:t>
      </w:r>
      <w:r w:rsidRPr="00A96EAB">
        <w:t xml:space="preserve"> from Passenger App</w:t>
      </w:r>
      <w:bookmarkEnd w:id="93"/>
    </w:p>
    <w:p w14:paraId="3814030D" w14:textId="77777777" w:rsidR="00920E90" w:rsidRDefault="00920E90" w:rsidP="00920E90">
      <w:pPr>
        <w:keepNext/>
        <w:jc w:val="center"/>
      </w:pPr>
      <w:r>
        <w:rPr>
          <w:noProof/>
          <w:lang w:eastAsia="en-US"/>
        </w:rPr>
        <w:drawing>
          <wp:inline distT="0" distB="0" distL="0" distR="0" wp14:anchorId="63056C5E" wp14:editId="7F4C7511">
            <wp:extent cx="5732145" cy="2877820"/>
            <wp:effectExtent l="0" t="0" r="1905" b="0"/>
            <wp:docPr id="1596148292" name="Picture 159614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877820"/>
                    </a:xfrm>
                    <a:prstGeom prst="rect">
                      <a:avLst/>
                    </a:prstGeom>
                  </pic:spPr>
                </pic:pic>
              </a:graphicData>
            </a:graphic>
          </wp:inline>
        </w:drawing>
      </w:r>
    </w:p>
    <w:p w14:paraId="706BE682" w14:textId="22C350BE" w:rsidR="00920E90" w:rsidRDefault="00920E90" w:rsidP="00920E90">
      <w:pPr>
        <w:pStyle w:val="Caption"/>
      </w:pPr>
      <w:bookmarkStart w:id="94" w:name="_Toc198045383"/>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22</w:t>
      </w:r>
      <w:r w:rsidR="004950EF">
        <w:fldChar w:fldCharType="end"/>
      </w:r>
      <w:r>
        <w:t xml:space="preserve"> Sequence Diagram of </w:t>
      </w:r>
      <w:proofErr w:type="spellStart"/>
      <w:r>
        <w:t>ForgetPasswordActivity</w:t>
      </w:r>
      <w:proofErr w:type="spellEnd"/>
      <w:r>
        <w:t xml:space="preserve"> from </w:t>
      </w:r>
      <w:proofErr w:type="spellStart"/>
      <w:r>
        <w:t>Passeneger</w:t>
      </w:r>
      <w:proofErr w:type="spellEnd"/>
      <w:r>
        <w:t xml:space="preserve"> App</w:t>
      </w:r>
      <w:bookmarkEnd w:id="94"/>
    </w:p>
    <w:p w14:paraId="2C53AC28" w14:textId="77777777" w:rsidR="00920E90" w:rsidRDefault="00920E90" w:rsidP="00920E90">
      <w:pPr>
        <w:keepNext/>
        <w:jc w:val="center"/>
      </w:pPr>
      <w:r>
        <w:rPr>
          <w:noProof/>
          <w:lang w:eastAsia="en-US"/>
        </w:rPr>
        <w:lastRenderedPageBreak/>
        <w:drawing>
          <wp:inline distT="0" distB="0" distL="0" distR="0" wp14:anchorId="2593220F" wp14:editId="5CBDA9E8">
            <wp:extent cx="5732145" cy="3036570"/>
            <wp:effectExtent l="0" t="0" r="1905" b="0"/>
            <wp:docPr id="1596148293" name="Picture 159614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36570"/>
                    </a:xfrm>
                    <a:prstGeom prst="rect">
                      <a:avLst/>
                    </a:prstGeom>
                  </pic:spPr>
                </pic:pic>
              </a:graphicData>
            </a:graphic>
          </wp:inline>
        </w:drawing>
      </w:r>
    </w:p>
    <w:p w14:paraId="60C0BBF8" w14:textId="2244F803" w:rsidR="00920E90" w:rsidRDefault="00920E90" w:rsidP="00920E90">
      <w:pPr>
        <w:pStyle w:val="Caption"/>
      </w:pPr>
      <w:bookmarkStart w:id="95" w:name="_Toc198045384"/>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23</w:t>
      </w:r>
      <w:r w:rsidR="004950EF">
        <w:fldChar w:fldCharType="end"/>
      </w:r>
      <w:r>
        <w:t xml:space="preserve"> </w:t>
      </w:r>
      <w:r w:rsidRPr="006D478A">
        <w:t>Sequence D</w:t>
      </w:r>
      <w:r>
        <w:t xml:space="preserve">iagram of </w:t>
      </w:r>
      <w:proofErr w:type="spellStart"/>
      <w:r>
        <w:t>ChargeBalanceActivity</w:t>
      </w:r>
      <w:proofErr w:type="spellEnd"/>
      <w:r w:rsidRPr="006D478A">
        <w:t xml:space="preserve"> from </w:t>
      </w:r>
      <w:proofErr w:type="spellStart"/>
      <w:r w:rsidRPr="006D478A">
        <w:t>Passeneger</w:t>
      </w:r>
      <w:proofErr w:type="spellEnd"/>
      <w:r w:rsidRPr="006D478A">
        <w:t xml:space="preserve"> App</w:t>
      </w:r>
      <w:bookmarkEnd w:id="95"/>
    </w:p>
    <w:p w14:paraId="2D29C280" w14:textId="77777777" w:rsidR="00920E90" w:rsidRDefault="00920E90" w:rsidP="00920E90">
      <w:pPr>
        <w:keepNext/>
        <w:jc w:val="center"/>
      </w:pPr>
      <w:r>
        <w:rPr>
          <w:noProof/>
          <w:lang w:eastAsia="en-US"/>
        </w:rPr>
        <w:drawing>
          <wp:inline distT="0" distB="0" distL="0" distR="0" wp14:anchorId="2F240811" wp14:editId="77EF7ED6">
            <wp:extent cx="5732145" cy="3025140"/>
            <wp:effectExtent l="0" t="0" r="1905" b="3810"/>
            <wp:docPr id="1596148297" name="Picture 159614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025140"/>
                    </a:xfrm>
                    <a:prstGeom prst="rect">
                      <a:avLst/>
                    </a:prstGeom>
                  </pic:spPr>
                </pic:pic>
              </a:graphicData>
            </a:graphic>
          </wp:inline>
        </w:drawing>
      </w:r>
    </w:p>
    <w:p w14:paraId="4522F23E" w14:textId="3E9BD280" w:rsidR="00920E90" w:rsidRDefault="00920E90" w:rsidP="00920E90">
      <w:pPr>
        <w:pStyle w:val="Caption"/>
      </w:pPr>
      <w:bookmarkStart w:id="96" w:name="_Toc198045385"/>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24</w:t>
      </w:r>
      <w:r w:rsidR="004950EF">
        <w:fldChar w:fldCharType="end"/>
      </w:r>
      <w:r>
        <w:t xml:space="preserve"> </w:t>
      </w:r>
      <w:r w:rsidRPr="00260486">
        <w:t>S</w:t>
      </w:r>
      <w:r>
        <w:t xml:space="preserve">equence Diagram of </w:t>
      </w:r>
      <w:proofErr w:type="spellStart"/>
      <w:r>
        <w:t>Profile</w:t>
      </w:r>
      <w:r w:rsidRPr="00260486">
        <w:t>Activity</w:t>
      </w:r>
      <w:proofErr w:type="spellEnd"/>
      <w:r w:rsidRPr="00260486">
        <w:t xml:space="preserve"> from </w:t>
      </w:r>
      <w:proofErr w:type="spellStart"/>
      <w:r w:rsidRPr="00260486">
        <w:t>Passeneger</w:t>
      </w:r>
      <w:proofErr w:type="spellEnd"/>
      <w:r w:rsidRPr="00260486">
        <w:t xml:space="preserve"> App</w:t>
      </w:r>
      <w:bookmarkEnd w:id="96"/>
    </w:p>
    <w:p w14:paraId="7FFE5CF9" w14:textId="77777777" w:rsidR="00920E90" w:rsidRDefault="00920E90" w:rsidP="00920E90">
      <w:pPr>
        <w:keepNext/>
        <w:jc w:val="center"/>
      </w:pPr>
      <w:r>
        <w:rPr>
          <w:noProof/>
          <w:lang w:eastAsia="en-US"/>
        </w:rPr>
        <w:lastRenderedPageBreak/>
        <w:drawing>
          <wp:inline distT="0" distB="0" distL="0" distR="0" wp14:anchorId="32BA4BF1" wp14:editId="3000277B">
            <wp:extent cx="4674665" cy="2413550"/>
            <wp:effectExtent l="0" t="0" r="0" b="6350"/>
            <wp:docPr id="1596148299" name="Picture 159614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4665" cy="2413550"/>
                    </a:xfrm>
                    <a:prstGeom prst="rect">
                      <a:avLst/>
                    </a:prstGeom>
                  </pic:spPr>
                </pic:pic>
              </a:graphicData>
            </a:graphic>
          </wp:inline>
        </w:drawing>
      </w:r>
    </w:p>
    <w:p w14:paraId="31D0AA6B" w14:textId="6DE8E36D" w:rsidR="00920E90" w:rsidRDefault="00920E90" w:rsidP="00920E90">
      <w:pPr>
        <w:pStyle w:val="Caption"/>
      </w:pPr>
      <w:bookmarkStart w:id="97" w:name="_Toc198045386"/>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25</w:t>
      </w:r>
      <w:r w:rsidR="004950EF">
        <w:fldChar w:fldCharType="end"/>
      </w:r>
      <w:r>
        <w:t xml:space="preserve"> Sequence Diagram of </w:t>
      </w:r>
      <w:proofErr w:type="spellStart"/>
      <w:r>
        <w:t>Password</w:t>
      </w:r>
      <w:r w:rsidRPr="008003C5">
        <w:t>Activity</w:t>
      </w:r>
      <w:proofErr w:type="spellEnd"/>
      <w:r w:rsidRPr="008003C5">
        <w:t xml:space="preserve"> from </w:t>
      </w:r>
      <w:proofErr w:type="spellStart"/>
      <w:r w:rsidRPr="008003C5">
        <w:t>Passeneger</w:t>
      </w:r>
      <w:proofErr w:type="spellEnd"/>
      <w:r w:rsidRPr="008003C5">
        <w:t xml:space="preserve"> App</w:t>
      </w:r>
      <w:bookmarkEnd w:id="97"/>
    </w:p>
    <w:p w14:paraId="66FDF048" w14:textId="77777777" w:rsidR="00920E90" w:rsidRDefault="00920E90" w:rsidP="00920E90">
      <w:pPr>
        <w:keepNext/>
        <w:jc w:val="center"/>
      </w:pPr>
      <w:r>
        <w:rPr>
          <w:noProof/>
          <w:lang w:eastAsia="en-US"/>
        </w:rPr>
        <w:drawing>
          <wp:inline distT="0" distB="0" distL="0" distR="0" wp14:anchorId="1A0A4E77" wp14:editId="1870EE12">
            <wp:extent cx="5703599" cy="2997883"/>
            <wp:effectExtent l="0" t="0" r="0" b="0"/>
            <wp:docPr id="1596148300" name="Picture 159614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3599" cy="2997883"/>
                    </a:xfrm>
                    <a:prstGeom prst="rect">
                      <a:avLst/>
                    </a:prstGeom>
                  </pic:spPr>
                </pic:pic>
              </a:graphicData>
            </a:graphic>
          </wp:inline>
        </w:drawing>
      </w:r>
    </w:p>
    <w:p w14:paraId="0F32CED4" w14:textId="3A9C4404" w:rsidR="00BD4DA5" w:rsidRDefault="00920E90" w:rsidP="00BD4DA5">
      <w:pPr>
        <w:pStyle w:val="Caption"/>
      </w:pPr>
      <w:bookmarkStart w:id="98" w:name="_Toc198045387"/>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26</w:t>
      </w:r>
      <w:r w:rsidR="004950EF">
        <w:fldChar w:fldCharType="end"/>
      </w:r>
      <w:r w:rsidR="00BD4DA5">
        <w:t xml:space="preserve"> Sequ</w:t>
      </w:r>
      <w:r>
        <w:t xml:space="preserve">ence Diagram of </w:t>
      </w:r>
      <w:proofErr w:type="spellStart"/>
      <w:r>
        <w:t>Transaction</w:t>
      </w:r>
      <w:r w:rsidR="00BD4DA5">
        <w:t>s</w:t>
      </w:r>
      <w:r>
        <w:t>Adapter</w:t>
      </w:r>
      <w:r w:rsidRPr="002F7F8F">
        <w:t>Activity</w:t>
      </w:r>
      <w:proofErr w:type="spellEnd"/>
      <w:r w:rsidRPr="002F7F8F">
        <w:t xml:space="preserve"> from </w:t>
      </w:r>
      <w:proofErr w:type="spellStart"/>
      <w:r w:rsidRPr="002F7F8F">
        <w:t>Passeneger</w:t>
      </w:r>
      <w:proofErr w:type="spellEnd"/>
      <w:r w:rsidRPr="002F7F8F">
        <w:t xml:space="preserve"> App</w:t>
      </w:r>
      <w:bookmarkEnd w:id="98"/>
    </w:p>
    <w:p w14:paraId="68DDAAA9" w14:textId="77777777" w:rsidR="00BD4DA5" w:rsidRDefault="00BD4DA5" w:rsidP="00BD4DA5">
      <w:pPr>
        <w:keepNext/>
        <w:jc w:val="center"/>
      </w:pPr>
      <w:r>
        <w:rPr>
          <w:noProof/>
          <w:lang w:eastAsia="en-US"/>
        </w:rPr>
        <w:lastRenderedPageBreak/>
        <w:drawing>
          <wp:inline distT="0" distB="0" distL="0" distR="0" wp14:anchorId="71FD36EA" wp14:editId="2793F897">
            <wp:extent cx="5732145" cy="2524125"/>
            <wp:effectExtent l="0" t="0" r="1905" b="9525"/>
            <wp:docPr id="1596148306" name="Picture 159614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524125"/>
                    </a:xfrm>
                    <a:prstGeom prst="rect">
                      <a:avLst/>
                    </a:prstGeom>
                  </pic:spPr>
                </pic:pic>
              </a:graphicData>
            </a:graphic>
          </wp:inline>
        </w:drawing>
      </w:r>
    </w:p>
    <w:p w14:paraId="657F8281" w14:textId="7BE8AA64" w:rsidR="00BD4DA5" w:rsidRDefault="00BD4DA5" w:rsidP="00BD4DA5">
      <w:pPr>
        <w:pStyle w:val="Caption"/>
      </w:pPr>
      <w:bookmarkStart w:id="99" w:name="_Toc198045388"/>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27</w:t>
      </w:r>
      <w:r w:rsidR="004950EF">
        <w:fldChar w:fldCharType="end"/>
      </w:r>
      <w:r>
        <w:t xml:space="preserve"> </w:t>
      </w:r>
      <w:r w:rsidRPr="007D3EF6">
        <w:t>Sequenc</w:t>
      </w:r>
      <w:r>
        <w:t xml:space="preserve">e Diagram of </w:t>
      </w:r>
      <w:proofErr w:type="spellStart"/>
      <w:r>
        <w:t>Transactions</w:t>
      </w:r>
      <w:r w:rsidRPr="007D3EF6">
        <w:t>Activity</w:t>
      </w:r>
      <w:proofErr w:type="spellEnd"/>
      <w:r w:rsidRPr="007D3EF6">
        <w:t xml:space="preserve"> from </w:t>
      </w:r>
      <w:proofErr w:type="spellStart"/>
      <w:r w:rsidRPr="007D3EF6">
        <w:t>Passeneger</w:t>
      </w:r>
      <w:proofErr w:type="spellEnd"/>
      <w:r w:rsidRPr="007D3EF6">
        <w:t xml:space="preserve"> App</w:t>
      </w:r>
      <w:bookmarkEnd w:id="99"/>
    </w:p>
    <w:p w14:paraId="3218834F" w14:textId="77777777" w:rsidR="00BD4DA5" w:rsidRDefault="00BD4DA5" w:rsidP="00BD4DA5">
      <w:pPr>
        <w:keepNext/>
        <w:jc w:val="center"/>
      </w:pPr>
      <w:r>
        <w:rPr>
          <w:noProof/>
          <w:lang w:eastAsia="en-US"/>
        </w:rPr>
        <w:drawing>
          <wp:inline distT="0" distB="0" distL="0" distR="0" wp14:anchorId="229FEDBF" wp14:editId="4B61D121">
            <wp:extent cx="5732145" cy="3391535"/>
            <wp:effectExtent l="0" t="0" r="1905" b="0"/>
            <wp:docPr id="1596148308" name="Picture 159614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391535"/>
                    </a:xfrm>
                    <a:prstGeom prst="rect">
                      <a:avLst/>
                    </a:prstGeom>
                  </pic:spPr>
                </pic:pic>
              </a:graphicData>
            </a:graphic>
          </wp:inline>
        </w:drawing>
      </w:r>
    </w:p>
    <w:p w14:paraId="371265B7" w14:textId="73F46374" w:rsidR="00BD4DA5" w:rsidRDefault="00BD4DA5" w:rsidP="00BD4DA5">
      <w:pPr>
        <w:pStyle w:val="Caption"/>
      </w:pPr>
      <w:bookmarkStart w:id="100" w:name="_Toc198045389"/>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28</w:t>
      </w:r>
      <w:r w:rsidR="004950EF">
        <w:fldChar w:fldCharType="end"/>
      </w:r>
      <w:r>
        <w:t xml:space="preserve"> </w:t>
      </w:r>
      <w:r w:rsidRPr="00E5265B">
        <w:t>Se</w:t>
      </w:r>
      <w:r>
        <w:t xml:space="preserve">quence Diagram of </w:t>
      </w:r>
      <w:proofErr w:type="spellStart"/>
      <w:r>
        <w:t>Map</w:t>
      </w:r>
      <w:r w:rsidRPr="00E5265B">
        <w:t>Activity</w:t>
      </w:r>
      <w:proofErr w:type="spellEnd"/>
      <w:r w:rsidRPr="00E5265B">
        <w:t xml:space="preserve"> from </w:t>
      </w:r>
      <w:proofErr w:type="spellStart"/>
      <w:r w:rsidRPr="00E5265B">
        <w:t>Passeneger</w:t>
      </w:r>
      <w:proofErr w:type="spellEnd"/>
      <w:r w:rsidRPr="00E5265B">
        <w:t xml:space="preserve"> App</w:t>
      </w:r>
      <w:bookmarkEnd w:id="100"/>
    </w:p>
    <w:p w14:paraId="01D21E81" w14:textId="6823F3F6" w:rsidR="00853ADB" w:rsidRDefault="00853ADB" w:rsidP="00853ADB"/>
    <w:p w14:paraId="4F2A7031" w14:textId="77777777" w:rsidR="00853ADB" w:rsidRDefault="00853ADB" w:rsidP="00853ADB"/>
    <w:p w14:paraId="0A7EE25F" w14:textId="77777777" w:rsidR="00853ADB" w:rsidRDefault="00853ADB" w:rsidP="00853ADB"/>
    <w:p w14:paraId="6104D2D2" w14:textId="77777777" w:rsidR="00853ADB" w:rsidRDefault="00853ADB" w:rsidP="00853ADB"/>
    <w:p w14:paraId="1924666C" w14:textId="61F12C30" w:rsidR="00853ADB" w:rsidRDefault="00853ADB" w:rsidP="00853ADB">
      <w:pPr>
        <w:jc w:val="lowKashida"/>
      </w:pPr>
      <w:r>
        <w:lastRenderedPageBreak/>
        <w:t>Admin Web App:</w:t>
      </w:r>
    </w:p>
    <w:p w14:paraId="42AF4690" w14:textId="4333111D" w:rsidR="00D875B7" w:rsidRDefault="00BA3B8C" w:rsidP="00853ADB">
      <w:pPr>
        <w:jc w:val="both"/>
      </w:pPr>
      <w:r>
        <w:br/>
      </w:r>
      <w:r w:rsidR="00D875B7" w:rsidRPr="00D875B7">
        <w:t xml:space="preserve">The </w:t>
      </w:r>
      <w:proofErr w:type="spellStart"/>
      <w:r w:rsidR="00D875B7" w:rsidRPr="00D875B7">
        <w:t>SmartBus</w:t>
      </w:r>
      <w:proofErr w:type="spellEnd"/>
      <w:r w:rsidR="00D875B7" w:rsidRPr="00D875B7">
        <w:t xml:space="preserve"> client-side sequence diagram illustrates the interactions between a user and various frontend components of a web-based transportation management system. It begins with user authentication using Firebase </w:t>
      </w:r>
      <w:proofErr w:type="spellStart"/>
      <w:r w:rsidR="00D875B7" w:rsidRPr="00D875B7">
        <w:t>Auth</w:t>
      </w:r>
      <w:proofErr w:type="spellEnd"/>
      <w:r w:rsidR="00D875B7" w:rsidRPr="00D875B7">
        <w:t xml:space="preserve"> and </w:t>
      </w:r>
      <w:proofErr w:type="spellStart"/>
      <w:r w:rsidR="00D875B7" w:rsidRPr="00D875B7">
        <w:t>Firestore</w:t>
      </w:r>
      <w:proofErr w:type="spellEnd"/>
      <w:r w:rsidR="00D875B7" w:rsidRPr="00D875B7">
        <w:t xml:space="preserve">, supporting both user and agent-based logins. Post-authentication, users can navigate dashboards for managing buses, stations, routes, lines, NFC cards, and viewing maps. The application integrates real-time updates from Firebase </w:t>
      </w:r>
      <w:proofErr w:type="spellStart"/>
      <w:r w:rsidR="00D875B7" w:rsidRPr="00D875B7">
        <w:t>Realtime</w:t>
      </w:r>
      <w:proofErr w:type="spellEnd"/>
      <w:r w:rsidR="00D875B7" w:rsidRPr="00D875B7">
        <w:t xml:space="preserve"> Database to track bus locations dynamically, while </w:t>
      </w:r>
      <w:proofErr w:type="spellStart"/>
      <w:r w:rsidR="00D875B7" w:rsidRPr="00D875B7">
        <w:t>Firestore</w:t>
      </w:r>
      <w:proofErr w:type="spellEnd"/>
      <w:r w:rsidR="00D875B7" w:rsidRPr="00D875B7">
        <w:t xml:space="preserve"> handles structured data like routes and user details. UI components and map-based interactions allow for intuitive station placement, route and line creation, and NFC management, ensuring a seamless and responsive user experience.</w:t>
      </w:r>
    </w:p>
    <w:p w14:paraId="30DD9E35" w14:textId="47BEF8EB" w:rsidR="00D875B7" w:rsidRDefault="00D875B7" w:rsidP="00D875B7">
      <w:pPr>
        <w:ind w:firstLine="576"/>
      </w:pPr>
    </w:p>
    <w:p w14:paraId="0460325B" w14:textId="77777777" w:rsidR="00853ADB" w:rsidRDefault="00853ADB" w:rsidP="00D875B7">
      <w:pPr>
        <w:ind w:firstLine="576"/>
      </w:pPr>
    </w:p>
    <w:p w14:paraId="786D1C80" w14:textId="77777777" w:rsidR="00313DE4" w:rsidRDefault="00313DE4" w:rsidP="00313DE4">
      <w:pPr>
        <w:keepNext/>
        <w:ind w:firstLine="576"/>
        <w:jc w:val="center"/>
      </w:pPr>
      <w:r>
        <w:rPr>
          <w:noProof/>
          <w:lang w:eastAsia="en-US"/>
        </w:rPr>
        <w:drawing>
          <wp:inline distT="0" distB="0" distL="0" distR="0" wp14:anchorId="0C68955D" wp14:editId="453E1989">
            <wp:extent cx="5732145" cy="31153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115310"/>
                    </a:xfrm>
                    <a:prstGeom prst="rect">
                      <a:avLst/>
                    </a:prstGeom>
                  </pic:spPr>
                </pic:pic>
              </a:graphicData>
            </a:graphic>
          </wp:inline>
        </w:drawing>
      </w:r>
    </w:p>
    <w:p w14:paraId="488965DF" w14:textId="21A92234" w:rsidR="00D875B7" w:rsidRDefault="00313DE4" w:rsidP="00853ADB">
      <w:pPr>
        <w:pStyle w:val="Caption"/>
      </w:pPr>
      <w:bookmarkStart w:id="101" w:name="_Toc198045390"/>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29</w:t>
      </w:r>
      <w:r w:rsidR="004950EF">
        <w:fldChar w:fldCharType="end"/>
      </w:r>
      <w:r>
        <w:t xml:space="preserve"> </w:t>
      </w:r>
      <w:r w:rsidR="00853ADB" w:rsidRPr="00853ADB">
        <w:t xml:space="preserve">Sequence </w:t>
      </w:r>
      <w:r w:rsidR="00853ADB">
        <w:t>Diagram for agent.js</w:t>
      </w:r>
      <w:r w:rsidR="00853ADB" w:rsidRPr="00853ADB">
        <w:t xml:space="preserve"> in Admin Web App</w:t>
      </w:r>
      <w:bookmarkEnd w:id="101"/>
    </w:p>
    <w:p w14:paraId="1963EA9E" w14:textId="77777777" w:rsidR="00313DE4" w:rsidRDefault="00313DE4" w:rsidP="00313DE4">
      <w:pPr>
        <w:keepNext/>
        <w:jc w:val="center"/>
      </w:pPr>
      <w:r>
        <w:rPr>
          <w:noProof/>
          <w:lang w:eastAsia="en-US"/>
        </w:rPr>
        <w:lastRenderedPageBreak/>
        <w:drawing>
          <wp:inline distT="0" distB="0" distL="0" distR="0" wp14:anchorId="4F5AD9AB" wp14:editId="7D62C779">
            <wp:extent cx="5732145" cy="267208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672080"/>
                    </a:xfrm>
                    <a:prstGeom prst="rect">
                      <a:avLst/>
                    </a:prstGeom>
                  </pic:spPr>
                </pic:pic>
              </a:graphicData>
            </a:graphic>
          </wp:inline>
        </w:drawing>
      </w:r>
    </w:p>
    <w:p w14:paraId="6050B5BA" w14:textId="36711DBF" w:rsidR="00313DE4" w:rsidRDefault="00313DE4" w:rsidP="00853ADB">
      <w:pPr>
        <w:pStyle w:val="Caption"/>
      </w:pPr>
      <w:bookmarkStart w:id="102" w:name="_Toc198045391"/>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30</w:t>
      </w:r>
      <w:r w:rsidR="004950EF">
        <w:fldChar w:fldCharType="end"/>
      </w:r>
      <w:r>
        <w:t xml:space="preserve"> Sequence Diagram for </w:t>
      </w:r>
      <w:r w:rsidR="00853ADB">
        <w:t xml:space="preserve">auth.js </w:t>
      </w:r>
      <w:r>
        <w:t>in Web App</w:t>
      </w:r>
      <w:bookmarkEnd w:id="102"/>
    </w:p>
    <w:p w14:paraId="237ED076" w14:textId="77777777" w:rsidR="00853ADB" w:rsidRDefault="00853ADB" w:rsidP="00853ADB">
      <w:pPr>
        <w:keepNext/>
        <w:jc w:val="center"/>
      </w:pPr>
      <w:r>
        <w:rPr>
          <w:noProof/>
          <w:lang w:eastAsia="en-US"/>
        </w:rPr>
        <w:drawing>
          <wp:inline distT="0" distB="0" distL="0" distR="0" wp14:anchorId="43DCD3DC" wp14:editId="2683DD88">
            <wp:extent cx="5732145" cy="2950845"/>
            <wp:effectExtent l="0" t="0" r="1905" b="1905"/>
            <wp:docPr id="1596148313" name="Picture 159614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950845"/>
                    </a:xfrm>
                    <a:prstGeom prst="rect">
                      <a:avLst/>
                    </a:prstGeom>
                  </pic:spPr>
                </pic:pic>
              </a:graphicData>
            </a:graphic>
          </wp:inline>
        </w:drawing>
      </w:r>
    </w:p>
    <w:p w14:paraId="290162F9" w14:textId="293221F6" w:rsidR="00853ADB" w:rsidRDefault="00853ADB" w:rsidP="00853ADB">
      <w:pPr>
        <w:pStyle w:val="Caption"/>
      </w:pPr>
      <w:bookmarkStart w:id="103" w:name="_Toc198045392"/>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31</w:t>
      </w:r>
      <w:r w:rsidR="004950EF">
        <w:fldChar w:fldCharType="end"/>
      </w:r>
      <w:r>
        <w:t xml:space="preserve"> Sequence Diagram for main</w:t>
      </w:r>
      <w:r w:rsidRPr="00C40ACE">
        <w:t>.js in Web App</w:t>
      </w:r>
      <w:bookmarkEnd w:id="103"/>
    </w:p>
    <w:p w14:paraId="449028AA" w14:textId="77777777" w:rsidR="00853ADB" w:rsidRDefault="00853ADB" w:rsidP="00853ADB">
      <w:pPr>
        <w:keepNext/>
        <w:jc w:val="center"/>
      </w:pPr>
      <w:r>
        <w:rPr>
          <w:noProof/>
          <w:lang w:eastAsia="en-US"/>
        </w:rPr>
        <w:lastRenderedPageBreak/>
        <w:drawing>
          <wp:inline distT="0" distB="0" distL="0" distR="0" wp14:anchorId="5DE1C8E6" wp14:editId="553E0C61">
            <wp:extent cx="5732145" cy="3093085"/>
            <wp:effectExtent l="0" t="0" r="1905" b="0"/>
            <wp:docPr id="1596148314" name="Picture 159614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93085"/>
                    </a:xfrm>
                    <a:prstGeom prst="rect">
                      <a:avLst/>
                    </a:prstGeom>
                  </pic:spPr>
                </pic:pic>
              </a:graphicData>
            </a:graphic>
          </wp:inline>
        </w:drawing>
      </w:r>
    </w:p>
    <w:p w14:paraId="750F6F54" w14:textId="3C1A460D" w:rsidR="00853ADB" w:rsidRDefault="00853ADB" w:rsidP="00853ADB">
      <w:pPr>
        <w:pStyle w:val="Caption"/>
      </w:pPr>
      <w:bookmarkStart w:id="104" w:name="_Toc198045393"/>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32</w:t>
      </w:r>
      <w:r w:rsidR="004950EF">
        <w:fldChar w:fldCharType="end"/>
      </w:r>
      <w:r>
        <w:t xml:space="preserve"> Sequence Diagram for nfc</w:t>
      </w:r>
      <w:r w:rsidRPr="00F77F91">
        <w:t>.js in Web App</w:t>
      </w:r>
      <w:bookmarkEnd w:id="104"/>
    </w:p>
    <w:p w14:paraId="28C5E197" w14:textId="77777777" w:rsidR="00853ADB" w:rsidRDefault="00853ADB" w:rsidP="00853ADB">
      <w:pPr>
        <w:keepNext/>
        <w:jc w:val="center"/>
      </w:pPr>
      <w:r>
        <w:rPr>
          <w:noProof/>
          <w:lang w:eastAsia="en-US"/>
        </w:rPr>
        <w:drawing>
          <wp:inline distT="0" distB="0" distL="0" distR="0" wp14:anchorId="20A10460" wp14:editId="3477D95A">
            <wp:extent cx="5732145" cy="3934460"/>
            <wp:effectExtent l="0" t="0" r="1905" b="8890"/>
            <wp:docPr id="1596148315" name="Picture 159614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934460"/>
                    </a:xfrm>
                    <a:prstGeom prst="rect">
                      <a:avLst/>
                    </a:prstGeom>
                  </pic:spPr>
                </pic:pic>
              </a:graphicData>
            </a:graphic>
          </wp:inline>
        </w:drawing>
      </w:r>
    </w:p>
    <w:p w14:paraId="4140A1E9" w14:textId="6DF7B69A" w:rsidR="00853ADB" w:rsidRDefault="00853ADB" w:rsidP="00853ADB">
      <w:pPr>
        <w:pStyle w:val="Caption"/>
      </w:pPr>
      <w:bookmarkStart w:id="105" w:name="_Toc198045394"/>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33</w:t>
      </w:r>
      <w:r w:rsidR="004950EF">
        <w:fldChar w:fldCharType="end"/>
      </w:r>
      <w:r>
        <w:t xml:space="preserve"> Sequence Diagram for bus</w:t>
      </w:r>
      <w:r w:rsidRPr="005A4F8F">
        <w:t>.js in Web App</w:t>
      </w:r>
      <w:bookmarkEnd w:id="105"/>
    </w:p>
    <w:p w14:paraId="47883F67" w14:textId="77777777" w:rsidR="00853ADB" w:rsidRDefault="00853ADB" w:rsidP="00853ADB">
      <w:pPr>
        <w:keepNext/>
        <w:jc w:val="center"/>
      </w:pPr>
      <w:r>
        <w:rPr>
          <w:noProof/>
          <w:lang w:eastAsia="en-US"/>
        </w:rPr>
        <w:lastRenderedPageBreak/>
        <w:drawing>
          <wp:inline distT="0" distB="0" distL="0" distR="0" wp14:anchorId="2EAE7AB5" wp14:editId="67D25C2A">
            <wp:extent cx="5732145" cy="3332480"/>
            <wp:effectExtent l="0" t="0" r="1905" b="1270"/>
            <wp:docPr id="1596148316" name="Picture 159614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332480"/>
                    </a:xfrm>
                    <a:prstGeom prst="rect">
                      <a:avLst/>
                    </a:prstGeom>
                  </pic:spPr>
                </pic:pic>
              </a:graphicData>
            </a:graphic>
          </wp:inline>
        </w:drawing>
      </w:r>
    </w:p>
    <w:p w14:paraId="61BDD93F" w14:textId="7F6AB580" w:rsidR="00853ADB" w:rsidRDefault="00853ADB" w:rsidP="00853ADB">
      <w:pPr>
        <w:pStyle w:val="Caption"/>
      </w:pPr>
      <w:bookmarkStart w:id="106" w:name="_Toc198045395"/>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34</w:t>
      </w:r>
      <w:r w:rsidR="004950EF">
        <w:fldChar w:fldCharType="end"/>
      </w:r>
      <w:r>
        <w:t xml:space="preserve"> Sequence Diagram for forgotPassword</w:t>
      </w:r>
      <w:r w:rsidRPr="007A0E87">
        <w:t>.js in Web App</w:t>
      </w:r>
      <w:bookmarkEnd w:id="106"/>
    </w:p>
    <w:p w14:paraId="712BFD1F" w14:textId="77777777" w:rsidR="00A56CEA" w:rsidRDefault="00A56CEA" w:rsidP="00A56CEA">
      <w:pPr>
        <w:keepNext/>
        <w:jc w:val="center"/>
      </w:pPr>
      <w:r>
        <w:rPr>
          <w:noProof/>
          <w:lang w:eastAsia="en-US"/>
        </w:rPr>
        <w:drawing>
          <wp:inline distT="0" distB="0" distL="0" distR="0" wp14:anchorId="7FB40974" wp14:editId="6D38EAD4">
            <wp:extent cx="5732145" cy="3503930"/>
            <wp:effectExtent l="0" t="0" r="1905" b="1270"/>
            <wp:docPr id="1596148317" name="Picture 159614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503930"/>
                    </a:xfrm>
                    <a:prstGeom prst="rect">
                      <a:avLst/>
                    </a:prstGeom>
                  </pic:spPr>
                </pic:pic>
              </a:graphicData>
            </a:graphic>
          </wp:inline>
        </w:drawing>
      </w:r>
    </w:p>
    <w:p w14:paraId="0DA43F61" w14:textId="7B8B0259" w:rsidR="00A56CEA" w:rsidRDefault="00A56CEA" w:rsidP="00A56CEA">
      <w:pPr>
        <w:pStyle w:val="Caption"/>
      </w:pPr>
      <w:bookmarkStart w:id="107" w:name="_Toc198045396"/>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35</w:t>
      </w:r>
      <w:r w:rsidR="004950EF">
        <w:fldChar w:fldCharType="end"/>
      </w:r>
      <w:r>
        <w:t xml:space="preserve"> </w:t>
      </w:r>
      <w:r w:rsidRPr="00F96760">
        <w:t>Seq</w:t>
      </w:r>
      <w:r>
        <w:t>uence Diagram for regAgent</w:t>
      </w:r>
      <w:r w:rsidRPr="00F96760">
        <w:t>.js in Web App</w:t>
      </w:r>
      <w:bookmarkEnd w:id="107"/>
    </w:p>
    <w:p w14:paraId="409A5753" w14:textId="77777777" w:rsidR="00A56CEA" w:rsidRDefault="00A56CEA" w:rsidP="00A56CEA">
      <w:pPr>
        <w:keepNext/>
        <w:jc w:val="center"/>
      </w:pPr>
      <w:r>
        <w:rPr>
          <w:noProof/>
          <w:lang w:eastAsia="en-US"/>
        </w:rPr>
        <w:lastRenderedPageBreak/>
        <w:drawing>
          <wp:inline distT="0" distB="0" distL="0" distR="0" wp14:anchorId="34ED598C" wp14:editId="482F131A">
            <wp:extent cx="5732145" cy="2809875"/>
            <wp:effectExtent l="0" t="0" r="1905" b="9525"/>
            <wp:docPr id="1596148229" name="Picture 159614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809875"/>
                    </a:xfrm>
                    <a:prstGeom prst="rect">
                      <a:avLst/>
                    </a:prstGeom>
                  </pic:spPr>
                </pic:pic>
              </a:graphicData>
            </a:graphic>
          </wp:inline>
        </w:drawing>
      </w:r>
    </w:p>
    <w:p w14:paraId="37F23DBC" w14:textId="791B15C1" w:rsidR="00A56CEA" w:rsidRDefault="00A56CEA" w:rsidP="00A56CEA">
      <w:pPr>
        <w:pStyle w:val="Caption"/>
      </w:pPr>
      <w:bookmarkStart w:id="108" w:name="_Toc198045397"/>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36</w:t>
      </w:r>
      <w:r w:rsidR="004950EF">
        <w:fldChar w:fldCharType="end"/>
      </w:r>
      <w:r>
        <w:t xml:space="preserve"> Sequence Diagram for map</w:t>
      </w:r>
      <w:r w:rsidRPr="007D47A8">
        <w:t>.js in Web App</w:t>
      </w:r>
      <w:bookmarkEnd w:id="108"/>
    </w:p>
    <w:p w14:paraId="7AEB4566" w14:textId="77777777" w:rsidR="00A56CEA" w:rsidRDefault="00A56CEA" w:rsidP="00A56CEA">
      <w:pPr>
        <w:keepNext/>
        <w:jc w:val="center"/>
      </w:pPr>
      <w:r>
        <w:rPr>
          <w:noProof/>
          <w:lang w:eastAsia="en-US"/>
        </w:rPr>
        <w:drawing>
          <wp:inline distT="0" distB="0" distL="0" distR="0" wp14:anchorId="098BD8EF" wp14:editId="20C2C295">
            <wp:extent cx="5732145" cy="4608830"/>
            <wp:effectExtent l="0" t="0" r="1905" b="1270"/>
            <wp:docPr id="1596148230" name="Picture 159614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4608830"/>
                    </a:xfrm>
                    <a:prstGeom prst="rect">
                      <a:avLst/>
                    </a:prstGeom>
                  </pic:spPr>
                </pic:pic>
              </a:graphicData>
            </a:graphic>
          </wp:inline>
        </w:drawing>
      </w:r>
    </w:p>
    <w:p w14:paraId="1302147F" w14:textId="65696EC5" w:rsidR="00A56CEA" w:rsidRPr="00A56CEA" w:rsidRDefault="00A56CEA" w:rsidP="00A56CEA">
      <w:pPr>
        <w:pStyle w:val="Caption"/>
      </w:pPr>
      <w:bookmarkStart w:id="109" w:name="_Toc198045398"/>
      <w:r>
        <w:t xml:space="preserve">Figure </w:t>
      </w:r>
      <w:r w:rsidR="004950EF">
        <w:fldChar w:fldCharType="begin"/>
      </w:r>
      <w:r w:rsidR="004950EF">
        <w:instrText xml:space="preserve"> STYLEREF 1 \s </w:instrText>
      </w:r>
      <w:r w:rsidR="004950EF">
        <w:fldChar w:fldCharType="separate"/>
      </w:r>
      <w:r w:rsidR="004950EF">
        <w:rPr>
          <w:noProof/>
          <w:cs/>
        </w:rPr>
        <w:t>‎</w:t>
      </w:r>
      <w:r w:rsidR="004950EF">
        <w:rPr>
          <w:noProof/>
        </w:rPr>
        <w:t>3</w:t>
      </w:r>
      <w:r w:rsidR="004950EF">
        <w:fldChar w:fldCharType="end"/>
      </w:r>
      <w:r w:rsidR="004950EF">
        <w:noBreakHyphen/>
      </w:r>
      <w:r w:rsidR="004950EF">
        <w:fldChar w:fldCharType="begin"/>
      </w:r>
      <w:r w:rsidR="004950EF">
        <w:instrText xml:space="preserve"> SEQ Figure \* ARABIC \s 1 </w:instrText>
      </w:r>
      <w:r w:rsidR="004950EF">
        <w:fldChar w:fldCharType="separate"/>
      </w:r>
      <w:r w:rsidR="004950EF">
        <w:rPr>
          <w:noProof/>
        </w:rPr>
        <w:t>37</w:t>
      </w:r>
      <w:r w:rsidR="004950EF">
        <w:fldChar w:fldCharType="end"/>
      </w:r>
      <w:r>
        <w:t xml:space="preserve"> Sequence Diagram for datable</w:t>
      </w:r>
      <w:r w:rsidRPr="002061B2">
        <w:t>.js in Web App</w:t>
      </w:r>
      <w:bookmarkEnd w:id="109"/>
    </w:p>
    <w:p w14:paraId="1607F1F6" w14:textId="77777777" w:rsidR="00853ADB" w:rsidRPr="00853ADB" w:rsidRDefault="00853ADB" w:rsidP="00853ADB"/>
    <w:p w14:paraId="3BE601C0" w14:textId="77777777" w:rsidR="00BC2B75" w:rsidRPr="00BC2B75" w:rsidRDefault="00BC2B75" w:rsidP="00BC2B75"/>
    <w:p w14:paraId="656ED0DF" w14:textId="77777777" w:rsidR="00313DE4" w:rsidRPr="00313DE4" w:rsidRDefault="00313DE4" w:rsidP="00313DE4"/>
    <w:p w14:paraId="6C29AAC9" w14:textId="77777777" w:rsidR="00313DE4" w:rsidRDefault="00313DE4" w:rsidP="00313DE4">
      <w:pPr>
        <w:keepNext/>
        <w:jc w:val="center"/>
      </w:pPr>
    </w:p>
    <w:p w14:paraId="2A60D581" w14:textId="7F4209B2" w:rsidR="00313DE4" w:rsidRPr="00313DE4" w:rsidRDefault="00313DE4" w:rsidP="00313DE4">
      <w:pPr>
        <w:pStyle w:val="Caption"/>
        <w:jc w:val="left"/>
      </w:pPr>
    </w:p>
    <w:p w14:paraId="70B6D95A" w14:textId="17C4243F" w:rsidR="00B41DE1" w:rsidRDefault="00BA3B8C" w:rsidP="00BA3B8C">
      <w:pPr>
        <w:ind w:firstLine="576"/>
      </w:pPr>
      <w:r>
        <w:br/>
      </w:r>
    </w:p>
    <w:p w14:paraId="5AAF53C9" w14:textId="28BE6570" w:rsidR="00BC2B75" w:rsidRDefault="00BC2B75" w:rsidP="00BA3B8C">
      <w:pPr>
        <w:ind w:firstLine="576"/>
      </w:pPr>
    </w:p>
    <w:p w14:paraId="2B4645E4" w14:textId="24D92353" w:rsidR="00BC2B75" w:rsidRDefault="00BC2B75" w:rsidP="00BA3B8C">
      <w:pPr>
        <w:ind w:firstLine="576"/>
      </w:pPr>
    </w:p>
    <w:p w14:paraId="392CDC21" w14:textId="6C078617" w:rsidR="00BC2B75" w:rsidRDefault="00BC2B75" w:rsidP="00BA3B8C">
      <w:pPr>
        <w:ind w:firstLine="576"/>
      </w:pPr>
    </w:p>
    <w:p w14:paraId="77B01D7C" w14:textId="660C235C" w:rsidR="00BC2B75" w:rsidRDefault="00BC2B75" w:rsidP="00BA3B8C">
      <w:pPr>
        <w:ind w:firstLine="576"/>
      </w:pPr>
    </w:p>
    <w:p w14:paraId="7AB57BC0" w14:textId="0DB17F25" w:rsidR="00BC2B75" w:rsidRDefault="00BC2B75" w:rsidP="00BA3B8C">
      <w:pPr>
        <w:ind w:firstLine="576"/>
      </w:pPr>
    </w:p>
    <w:p w14:paraId="6D6758C6" w14:textId="75D7196C" w:rsidR="00BC2B75" w:rsidRDefault="00BC2B75" w:rsidP="00BA3B8C">
      <w:pPr>
        <w:ind w:firstLine="576"/>
      </w:pPr>
    </w:p>
    <w:p w14:paraId="57F73321" w14:textId="13763C0C" w:rsidR="00BC2B75" w:rsidRDefault="00BC2B75" w:rsidP="00BA3B8C">
      <w:pPr>
        <w:ind w:firstLine="576"/>
      </w:pPr>
    </w:p>
    <w:p w14:paraId="39EA5A60" w14:textId="3D7B27BD" w:rsidR="00BC2B75" w:rsidRDefault="00BC2B75" w:rsidP="00BA3B8C">
      <w:pPr>
        <w:ind w:firstLine="576"/>
      </w:pPr>
    </w:p>
    <w:p w14:paraId="38B0637D" w14:textId="77777777" w:rsidR="00BC2B75" w:rsidRPr="00B41DE1" w:rsidRDefault="00BC2B75" w:rsidP="00BA3B8C">
      <w:pPr>
        <w:ind w:firstLine="576"/>
      </w:pPr>
    </w:p>
    <w:p w14:paraId="2C56219A" w14:textId="77777777" w:rsidR="00000171" w:rsidRDefault="00000171" w:rsidP="00000171">
      <w:pPr>
        <w:ind w:firstLine="576"/>
        <w:jc w:val="both"/>
      </w:pPr>
    </w:p>
    <w:p w14:paraId="5D5D01DC" w14:textId="77777777" w:rsidR="00A76750" w:rsidRDefault="00A76750">
      <w:pPr>
        <w:tabs>
          <w:tab w:val="right" w:pos="9000"/>
        </w:tabs>
        <w:jc w:val="both"/>
      </w:pPr>
    </w:p>
    <w:p w14:paraId="541D36C7" w14:textId="3E4EC2DF" w:rsidR="00A76750" w:rsidRDefault="0096384C">
      <w:pPr>
        <w:pStyle w:val="Heading2"/>
        <w:numPr>
          <w:ilvl w:val="1"/>
          <w:numId w:val="3"/>
        </w:numPr>
        <w:jc w:val="both"/>
      </w:pPr>
      <w:bookmarkStart w:id="110" w:name="_Toc197866427"/>
      <w:r>
        <w:t>Activity Diagrams</w:t>
      </w:r>
      <w:bookmarkEnd w:id="110"/>
    </w:p>
    <w:p w14:paraId="6E96ABD1" w14:textId="2AF439B2" w:rsidR="00FF674D" w:rsidRPr="00FF674D" w:rsidRDefault="00FF674D" w:rsidP="00FF674D">
      <w:r>
        <w:t xml:space="preserve">Admin Web App Activity </w:t>
      </w:r>
    </w:p>
    <w:p w14:paraId="362F7D48" w14:textId="44781D38" w:rsidR="00A76750" w:rsidRDefault="004D0EA2" w:rsidP="004D0EA2">
      <w:pPr>
        <w:ind w:firstLine="576"/>
        <w:jc w:val="center"/>
      </w:pPr>
      <w:r>
        <w:rPr>
          <w:noProof/>
          <w:lang w:eastAsia="en-US"/>
        </w:rPr>
        <w:lastRenderedPageBreak/>
        <mc:AlternateContent>
          <mc:Choice Requires="wps">
            <w:drawing>
              <wp:anchor distT="0" distB="0" distL="114300" distR="114300" simplePos="0" relativeHeight="251765760" behindDoc="0" locked="0" layoutInCell="1" allowOverlap="1" wp14:anchorId="4F05D6B1" wp14:editId="389DFA74">
                <wp:simplePos x="0" y="0"/>
                <wp:positionH relativeFrom="column">
                  <wp:posOffset>365760</wp:posOffset>
                </wp:positionH>
                <wp:positionV relativeFrom="paragraph">
                  <wp:posOffset>4111625</wp:posOffset>
                </wp:positionV>
                <wp:extent cx="5732145" cy="635"/>
                <wp:effectExtent l="0" t="0" r="0" b="0"/>
                <wp:wrapTopAndBottom/>
                <wp:docPr id="1596148295" name="Text Box 159614829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4FD89FD2" w14:textId="69D8E67B" w:rsidR="007874D0" w:rsidRPr="005152F5" w:rsidRDefault="007874D0" w:rsidP="004D0EA2">
                            <w:pPr>
                              <w:pStyle w:val="Caption"/>
                              <w:rPr>
                                <w:noProof/>
                              </w:rPr>
                            </w:pPr>
                            <w:bookmarkStart w:id="111" w:name="_Toc198045399"/>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38</w:t>
                            </w:r>
                            <w:r>
                              <w:fldChar w:fldCharType="end"/>
                            </w:r>
                            <w:r>
                              <w:t xml:space="preserve"> Activity Diagram of </w:t>
                            </w:r>
                            <w:proofErr w:type="spellStart"/>
                            <w:r>
                              <w:t>initAuth</w:t>
                            </w:r>
                            <w:proofErr w:type="spellEnd"/>
                            <w:r>
                              <w:t>() function from auth.js of Web App</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D6B1" id="Text Box 1596148295" o:spid="_x0000_s1038" type="#_x0000_t202" style="position:absolute;left:0;text-align:left;margin-left:28.8pt;margin-top:323.75pt;width:451.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" stroked="f">
                <v:textbox style="mso-fit-shape-to-text:t" inset="0,0,0,0">
                  <w:txbxContent>
                    <w:p w14:paraId="4FD89FD2" w14:textId="69D8E67B" w:rsidR="007874D0" w:rsidRPr="005152F5" w:rsidRDefault="007874D0" w:rsidP="004D0EA2">
                      <w:pPr>
                        <w:pStyle w:val="Caption"/>
                        <w:rPr>
                          <w:noProof/>
                        </w:rPr>
                      </w:pPr>
                      <w:bookmarkStart w:id="112" w:name="_Toc198045399"/>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38</w:t>
                      </w:r>
                      <w:r>
                        <w:fldChar w:fldCharType="end"/>
                      </w:r>
                      <w:r>
                        <w:t xml:space="preserve"> Activity Diagram of </w:t>
                      </w:r>
                      <w:proofErr w:type="spellStart"/>
                      <w:r>
                        <w:t>initAuth</w:t>
                      </w:r>
                      <w:proofErr w:type="spellEnd"/>
                      <w:r>
                        <w:t>() function from auth.js of Web App</w:t>
                      </w:r>
                      <w:bookmarkEnd w:id="112"/>
                    </w:p>
                  </w:txbxContent>
                </v:textbox>
                <w10:wrap type="topAndBottom"/>
              </v:shape>
            </w:pict>
          </mc:Fallback>
        </mc:AlternateContent>
      </w:r>
      <w:r>
        <w:rPr>
          <w:noProof/>
          <w:lang w:eastAsia="en-US"/>
        </w:rPr>
        <w:drawing>
          <wp:anchor distT="0" distB="0" distL="114300" distR="114300" simplePos="0" relativeHeight="251763712" behindDoc="0" locked="0" layoutInCell="1" allowOverlap="1" wp14:anchorId="5EAE837B" wp14:editId="7F592200">
            <wp:simplePos x="0" y="0"/>
            <wp:positionH relativeFrom="column">
              <wp:posOffset>365760</wp:posOffset>
            </wp:positionH>
            <wp:positionV relativeFrom="paragraph">
              <wp:posOffset>1270</wp:posOffset>
            </wp:positionV>
            <wp:extent cx="5732145" cy="4053205"/>
            <wp:effectExtent l="0" t="0" r="1905" b="4445"/>
            <wp:wrapTopAndBottom/>
            <wp:docPr id="1596148294" name="Picture 159614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32145" cy="4053205"/>
                    </a:xfrm>
                    <a:prstGeom prst="rect">
                      <a:avLst/>
                    </a:prstGeom>
                  </pic:spPr>
                </pic:pic>
              </a:graphicData>
            </a:graphic>
          </wp:anchor>
        </w:drawing>
      </w:r>
    </w:p>
    <w:p w14:paraId="3B5FF9EA" w14:textId="58ADAA40" w:rsidR="003461D9" w:rsidRDefault="00FF674D" w:rsidP="003461D9">
      <w:pPr>
        <w:ind w:firstLine="576"/>
        <w:jc w:val="center"/>
        <w:rPr>
          <w:b/>
          <w:noProof/>
        </w:rPr>
      </w:pPr>
      <w:r>
        <w:rPr>
          <w:noProof/>
          <w:lang w:eastAsia="en-US"/>
        </w:rPr>
        <w:lastRenderedPageBreak/>
        <mc:AlternateContent>
          <mc:Choice Requires="wps">
            <w:drawing>
              <wp:anchor distT="0" distB="0" distL="114300" distR="114300" simplePos="0" relativeHeight="251768832" behindDoc="0" locked="0" layoutInCell="1" allowOverlap="1" wp14:anchorId="6D945865" wp14:editId="0F3498E1">
                <wp:simplePos x="0" y="0"/>
                <wp:positionH relativeFrom="column">
                  <wp:posOffset>822960</wp:posOffset>
                </wp:positionH>
                <wp:positionV relativeFrom="paragraph">
                  <wp:posOffset>8266430</wp:posOffset>
                </wp:positionV>
                <wp:extent cx="4145280" cy="635"/>
                <wp:effectExtent l="0" t="0" r="0" b="0"/>
                <wp:wrapTopAndBottom/>
                <wp:docPr id="1596148298" name="Text Box 159614829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608CC553" w14:textId="78DD8570" w:rsidR="007874D0" w:rsidRPr="008572F7" w:rsidRDefault="007874D0" w:rsidP="00FF674D">
                            <w:pPr>
                              <w:pStyle w:val="Caption"/>
                              <w:rPr>
                                <w:noProof/>
                              </w:rPr>
                            </w:pPr>
                            <w:bookmarkStart w:id="113" w:name="_Toc19804540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39</w:t>
                            </w:r>
                            <w:r>
                              <w:fldChar w:fldCharType="end"/>
                            </w:r>
                            <w:r>
                              <w:t xml:space="preserve"> Activity Diagram for </w:t>
                            </w:r>
                            <w:proofErr w:type="spellStart"/>
                            <w:r>
                              <w:t>setupStationManagement</w:t>
                            </w:r>
                            <w:proofErr w:type="spellEnd"/>
                            <w:r>
                              <w:t>() function from station-manager.js from Web app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5865" id="Text Box 1596148298" o:spid="_x0000_s1039" type="#_x0000_t202" style="position:absolute;left:0;text-align:left;margin-left:64.8pt;margin-top:650.9pt;width:326.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" stroked="f">
                <v:textbox style="mso-fit-shape-to-text:t" inset="0,0,0,0">
                  <w:txbxContent>
                    <w:p w14:paraId="608CC553" w14:textId="78DD8570" w:rsidR="007874D0" w:rsidRPr="008572F7" w:rsidRDefault="007874D0" w:rsidP="00FF674D">
                      <w:pPr>
                        <w:pStyle w:val="Caption"/>
                        <w:rPr>
                          <w:noProof/>
                        </w:rPr>
                      </w:pPr>
                      <w:bookmarkStart w:id="114" w:name="_Toc19804540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39</w:t>
                      </w:r>
                      <w:r>
                        <w:fldChar w:fldCharType="end"/>
                      </w:r>
                      <w:r>
                        <w:t xml:space="preserve"> Activity Diagram for </w:t>
                      </w:r>
                      <w:proofErr w:type="spellStart"/>
                      <w:r>
                        <w:t>setupStationManagement</w:t>
                      </w:r>
                      <w:proofErr w:type="spellEnd"/>
                      <w:r>
                        <w:t>() function from station-manager.js from Web app</w:t>
                      </w:r>
                      <w:bookmarkEnd w:id="114"/>
                    </w:p>
                  </w:txbxContent>
                </v:textbox>
                <w10:wrap type="topAndBottom"/>
              </v:shape>
            </w:pict>
          </mc:Fallback>
        </mc:AlternateContent>
      </w:r>
      <w:r>
        <w:rPr>
          <w:noProof/>
          <w:lang w:eastAsia="en-US"/>
        </w:rPr>
        <w:drawing>
          <wp:anchor distT="0" distB="0" distL="114300" distR="114300" simplePos="0" relativeHeight="251766784" behindDoc="0" locked="0" layoutInCell="1" allowOverlap="1" wp14:anchorId="4C400C0F" wp14:editId="56D459EA">
            <wp:simplePos x="0" y="0"/>
            <wp:positionH relativeFrom="column">
              <wp:posOffset>822960</wp:posOffset>
            </wp:positionH>
            <wp:positionV relativeFrom="paragraph">
              <wp:posOffset>0</wp:posOffset>
            </wp:positionV>
            <wp:extent cx="4145280" cy="8244840"/>
            <wp:effectExtent l="0" t="0" r="7620" b="3810"/>
            <wp:wrapTopAndBottom/>
            <wp:docPr id="1596148296" name="Picture 159614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45280" cy="8244840"/>
                    </a:xfrm>
                    <a:prstGeom prst="rect">
                      <a:avLst/>
                    </a:prstGeom>
                  </pic:spPr>
                </pic:pic>
              </a:graphicData>
            </a:graphic>
            <wp14:sizeRelH relativeFrom="margin">
              <wp14:pctWidth>0</wp14:pctWidth>
            </wp14:sizeRelH>
            <wp14:sizeRelV relativeFrom="margin">
              <wp14:pctHeight>0</wp14:pctHeight>
            </wp14:sizeRelV>
          </wp:anchor>
        </w:drawing>
      </w:r>
    </w:p>
    <w:p w14:paraId="14B03E14" w14:textId="77777777" w:rsidR="00E43933" w:rsidRDefault="00E43933" w:rsidP="00E43933">
      <w:pPr>
        <w:rPr>
          <w:noProof/>
          <w:lang w:eastAsia="en-US"/>
        </w:rPr>
      </w:pPr>
      <w:r>
        <w:rPr>
          <w:noProof/>
          <w:lang w:eastAsia="en-US"/>
        </w:rPr>
        <w:lastRenderedPageBreak/>
        <mc:AlternateContent>
          <mc:Choice Requires="wps">
            <w:drawing>
              <wp:anchor distT="0" distB="0" distL="114300" distR="114300" simplePos="0" relativeHeight="251776000" behindDoc="0" locked="0" layoutInCell="1" allowOverlap="1" wp14:anchorId="1C4C43AE" wp14:editId="2DB154F1">
                <wp:simplePos x="0" y="0"/>
                <wp:positionH relativeFrom="column">
                  <wp:posOffset>1371600</wp:posOffset>
                </wp:positionH>
                <wp:positionV relativeFrom="paragraph">
                  <wp:posOffset>5967095</wp:posOffset>
                </wp:positionV>
                <wp:extent cx="2646680" cy="635"/>
                <wp:effectExtent l="0" t="0" r="0" b="0"/>
                <wp:wrapTopAndBottom/>
                <wp:docPr id="1596148307" name="Text Box 1596148307"/>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31F99B8B" w14:textId="1ED321A8" w:rsidR="007874D0" w:rsidRPr="00997777" w:rsidRDefault="007874D0" w:rsidP="00E43933">
                            <w:pPr>
                              <w:pStyle w:val="Caption"/>
                              <w:rPr>
                                <w:noProof/>
                              </w:rPr>
                            </w:pPr>
                            <w:bookmarkStart w:id="115" w:name="_Toc198045401"/>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40</w:t>
                            </w:r>
                            <w:r>
                              <w:fldChar w:fldCharType="end"/>
                            </w:r>
                            <w:r>
                              <w:t xml:space="preserve"> Activity Diagram for Initializing </w:t>
                            </w:r>
                            <w:proofErr w:type="spellStart"/>
                            <w:r>
                              <w:t>BusId</w:t>
                            </w:r>
                            <w:proofErr w:type="spellEnd"/>
                            <w:r>
                              <w:t xml:space="preserve"> for App in Bus Scanner App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C43AE" id="Text Box 1596148307" o:spid="_x0000_s1040" type="#_x0000_t202" style="position:absolute;margin-left:108pt;margin-top:469.85pt;width:208.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" stroked="f">
                <v:textbox style="mso-fit-shape-to-text:t" inset="0,0,0,0">
                  <w:txbxContent>
                    <w:p w14:paraId="31F99B8B" w14:textId="1ED321A8" w:rsidR="007874D0" w:rsidRPr="00997777" w:rsidRDefault="007874D0" w:rsidP="00E43933">
                      <w:pPr>
                        <w:pStyle w:val="Caption"/>
                        <w:rPr>
                          <w:noProof/>
                        </w:rPr>
                      </w:pPr>
                      <w:bookmarkStart w:id="116" w:name="_Toc198045401"/>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40</w:t>
                      </w:r>
                      <w:r>
                        <w:fldChar w:fldCharType="end"/>
                      </w:r>
                      <w:r>
                        <w:t xml:space="preserve"> Activity Diagram for Initializing </w:t>
                      </w:r>
                      <w:proofErr w:type="spellStart"/>
                      <w:r>
                        <w:t>BusId</w:t>
                      </w:r>
                      <w:proofErr w:type="spellEnd"/>
                      <w:r>
                        <w:t xml:space="preserve"> for App in Bus Scanner App</w:t>
                      </w:r>
                      <w:bookmarkEnd w:id="116"/>
                    </w:p>
                  </w:txbxContent>
                </v:textbox>
                <w10:wrap type="topAndBottom"/>
              </v:shape>
            </w:pict>
          </mc:Fallback>
        </mc:AlternateContent>
      </w:r>
      <w:r>
        <w:rPr>
          <w:noProof/>
          <w:lang w:eastAsia="en-US"/>
        </w:rPr>
        <w:drawing>
          <wp:anchor distT="0" distB="0" distL="114300" distR="114300" simplePos="0" relativeHeight="251773952" behindDoc="0" locked="0" layoutInCell="1" allowOverlap="1" wp14:anchorId="62E93F24" wp14:editId="7F62C086">
            <wp:simplePos x="0" y="0"/>
            <wp:positionH relativeFrom="column">
              <wp:posOffset>1371600</wp:posOffset>
            </wp:positionH>
            <wp:positionV relativeFrom="paragraph">
              <wp:posOffset>304165</wp:posOffset>
            </wp:positionV>
            <wp:extent cx="2646680" cy="5605780"/>
            <wp:effectExtent l="0" t="0" r="1270" b="0"/>
            <wp:wrapTopAndBottom/>
            <wp:docPr id="1596148305" name="Picture 159614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46680" cy="5605780"/>
                    </a:xfrm>
                    <a:prstGeom prst="rect">
                      <a:avLst/>
                    </a:prstGeom>
                  </pic:spPr>
                </pic:pic>
              </a:graphicData>
            </a:graphic>
            <wp14:sizeRelH relativeFrom="margin">
              <wp14:pctWidth>0</wp14:pctWidth>
            </wp14:sizeRelH>
            <wp14:sizeRelV relativeFrom="margin">
              <wp14:pctHeight>0</wp14:pctHeight>
            </wp14:sizeRelV>
          </wp:anchor>
        </w:drawing>
      </w:r>
      <w:r>
        <w:t>Bus Scanner App:</w:t>
      </w:r>
      <w:r>
        <w:br/>
      </w:r>
    </w:p>
    <w:p w14:paraId="03F16FDC" w14:textId="7D93498F" w:rsidR="00E43933" w:rsidRDefault="00E43933" w:rsidP="00E43933">
      <w:pPr>
        <w:rPr>
          <w:noProof/>
          <w:lang w:eastAsia="en-US"/>
        </w:rPr>
      </w:pPr>
    </w:p>
    <w:p w14:paraId="1679E7EA" w14:textId="77777777" w:rsidR="00E43933" w:rsidRDefault="00E43933" w:rsidP="00E43933">
      <w:pPr>
        <w:rPr>
          <w:noProof/>
          <w:lang w:eastAsia="en-US"/>
        </w:rPr>
      </w:pPr>
    </w:p>
    <w:p w14:paraId="2D40C775" w14:textId="0C02B5FD" w:rsidR="003461D9" w:rsidRDefault="00E43933" w:rsidP="00E43933">
      <w:pPr>
        <w:jc w:val="center"/>
      </w:pPr>
      <w:r>
        <w:rPr>
          <w:noProof/>
          <w:lang w:eastAsia="en-US"/>
        </w:rPr>
        <w:lastRenderedPageBreak/>
        <mc:AlternateContent>
          <mc:Choice Requires="wps">
            <w:drawing>
              <wp:anchor distT="0" distB="0" distL="114300" distR="114300" simplePos="0" relativeHeight="251779072" behindDoc="0" locked="0" layoutInCell="1" allowOverlap="1" wp14:anchorId="5F0C7011" wp14:editId="15909D7B">
                <wp:simplePos x="0" y="0"/>
                <wp:positionH relativeFrom="column">
                  <wp:posOffset>640080</wp:posOffset>
                </wp:positionH>
                <wp:positionV relativeFrom="paragraph">
                  <wp:posOffset>4911090</wp:posOffset>
                </wp:positionV>
                <wp:extent cx="4794250" cy="635"/>
                <wp:effectExtent l="0" t="0" r="0" b="0"/>
                <wp:wrapTopAndBottom/>
                <wp:docPr id="1596148310" name="Text Box 1596148310"/>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29D532E6" w14:textId="193FD759" w:rsidR="007874D0" w:rsidRPr="00B13CE5" w:rsidRDefault="007874D0" w:rsidP="00E43933">
                            <w:pPr>
                              <w:pStyle w:val="Caption"/>
                              <w:rPr>
                                <w:noProof/>
                              </w:rPr>
                            </w:pPr>
                            <w:bookmarkStart w:id="117" w:name="_Toc198045402"/>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41</w:t>
                            </w:r>
                            <w:r>
                              <w:fldChar w:fldCharType="end"/>
                            </w:r>
                            <w:r>
                              <w:t xml:space="preserve"> Activity Diagram for NFC payment Processing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C7011" id="Text Box 1596148310" o:spid="_x0000_s1041" type="#_x0000_t202" style="position:absolute;left:0;text-align:left;margin-left:50.4pt;margin-top:386.7pt;width:37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" stroked="f">
                <v:textbox style="mso-fit-shape-to-text:t" inset="0,0,0,0">
                  <w:txbxContent>
                    <w:p w14:paraId="29D532E6" w14:textId="193FD759" w:rsidR="007874D0" w:rsidRPr="00B13CE5" w:rsidRDefault="007874D0" w:rsidP="00E43933">
                      <w:pPr>
                        <w:pStyle w:val="Caption"/>
                        <w:rPr>
                          <w:noProof/>
                        </w:rPr>
                      </w:pPr>
                      <w:bookmarkStart w:id="118" w:name="_Toc198045402"/>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41</w:t>
                      </w:r>
                      <w:r>
                        <w:fldChar w:fldCharType="end"/>
                      </w:r>
                      <w:r>
                        <w:t xml:space="preserve"> Activity Diagram for NFC payment Processing</w:t>
                      </w:r>
                      <w:bookmarkEnd w:id="118"/>
                    </w:p>
                  </w:txbxContent>
                </v:textbox>
                <w10:wrap type="topAndBottom"/>
              </v:shape>
            </w:pict>
          </mc:Fallback>
        </mc:AlternateContent>
      </w:r>
      <w:r>
        <w:rPr>
          <w:noProof/>
          <w:lang w:eastAsia="en-US"/>
        </w:rPr>
        <w:drawing>
          <wp:anchor distT="0" distB="0" distL="114300" distR="114300" simplePos="0" relativeHeight="251777024" behindDoc="0" locked="0" layoutInCell="1" allowOverlap="1" wp14:anchorId="0275C0D2" wp14:editId="08AE91FF">
            <wp:simplePos x="0" y="0"/>
            <wp:positionH relativeFrom="column">
              <wp:posOffset>640080</wp:posOffset>
            </wp:positionH>
            <wp:positionV relativeFrom="paragraph">
              <wp:posOffset>0</wp:posOffset>
            </wp:positionV>
            <wp:extent cx="4794250" cy="4853940"/>
            <wp:effectExtent l="0" t="0" r="6350" b="3810"/>
            <wp:wrapTopAndBottom/>
            <wp:docPr id="1596148309" name="Picture 159614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94250" cy="4853940"/>
                    </a:xfrm>
                    <a:prstGeom prst="rect">
                      <a:avLst/>
                    </a:prstGeom>
                  </pic:spPr>
                </pic:pic>
              </a:graphicData>
            </a:graphic>
            <wp14:sizeRelH relativeFrom="page">
              <wp14:pctWidth>0</wp14:pctWidth>
            </wp14:sizeRelH>
            <wp14:sizeRelV relativeFrom="page">
              <wp14:pctHeight>0</wp14:pctHeight>
            </wp14:sizeRelV>
          </wp:anchor>
        </w:drawing>
      </w:r>
    </w:p>
    <w:p w14:paraId="5F934572" w14:textId="77777777" w:rsidR="00A97BBC" w:rsidRDefault="00A97BBC" w:rsidP="00E43933">
      <w:pPr>
        <w:jc w:val="center"/>
      </w:pPr>
    </w:p>
    <w:p w14:paraId="21BBE761" w14:textId="77777777" w:rsidR="00A97BBC" w:rsidRDefault="00A97BBC" w:rsidP="00E43933">
      <w:pPr>
        <w:jc w:val="center"/>
      </w:pPr>
    </w:p>
    <w:p w14:paraId="68721EF9" w14:textId="77777777" w:rsidR="00A97BBC" w:rsidRDefault="00A97BBC" w:rsidP="00E43933">
      <w:pPr>
        <w:jc w:val="center"/>
      </w:pPr>
    </w:p>
    <w:p w14:paraId="0427BACD" w14:textId="77777777" w:rsidR="00A97BBC" w:rsidRDefault="00A97BBC" w:rsidP="00E43933">
      <w:pPr>
        <w:jc w:val="center"/>
      </w:pPr>
    </w:p>
    <w:p w14:paraId="714EFDAD" w14:textId="77777777" w:rsidR="00A97BBC" w:rsidRDefault="00A97BBC" w:rsidP="00E43933">
      <w:pPr>
        <w:jc w:val="center"/>
      </w:pPr>
    </w:p>
    <w:p w14:paraId="343776A5" w14:textId="77777777" w:rsidR="00A97BBC" w:rsidRDefault="00A97BBC" w:rsidP="00E43933">
      <w:pPr>
        <w:jc w:val="center"/>
      </w:pPr>
    </w:p>
    <w:p w14:paraId="0D7FD0D5" w14:textId="77777777" w:rsidR="00A97BBC" w:rsidRDefault="00A97BBC" w:rsidP="00E43933">
      <w:pPr>
        <w:jc w:val="center"/>
      </w:pPr>
    </w:p>
    <w:p w14:paraId="45148C1B" w14:textId="77777777" w:rsidR="00A97BBC" w:rsidRDefault="00A97BBC" w:rsidP="00E43933">
      <w:pPr>
        <w:jc w:val="center"/>
      </w:pPr>
    </w:p>
    <w:p w14:paraId="654A5FC0" w14:textId="5384ADDE" w:rsidR="00A97BBC" w:rsidRDefault="00A97BBC" w:rsidP="00E43933">
      <w:pPr>
        <w:jc w:val="center"/>
      </w:pPr>
    </w:p>
    <w:p w14:paraId="5E76167E" w14:textId="11AA10B8" w:rsidR="003461D9" w:rsidRPr="003461D9" w:rsidRDefault="00E43933" w:rsidP="00E43933">
      <w:pPr>
        <w:jc w:val="center"/>
      </w:pPr>
      <w:r>
        <w:br/>
      </w:r>
      <w:r w:rsidR="00A97BBC">
        <w:rPr>
          <w:noProof/>
          <w:lang w:eastAsia="en-US"/>
        </w:rPr>
        <mc:AlternateContent>
          <mc:Choice Requires="wps">
            <w:drawing>
              <wp:anchor distT="0" distB="0" distL="114300" distR="114300" simplePos="0" relativeHeight="251782144" behindDoc="0" locked="0" layoutInCell="1" allowOverlap="1" wp14:anchorId="4450206F" wp14:editId="40C31876">
                <wp:simplePos x="0" y="0"/>
                <wp:positionH relativeFrom="column">
                  <wp:posOffset>624840</wp:posOffset>
                </wp:positionH>
                <wp:positionV relativeFrom="paragraph">
                  <wp:posOffset>5673090</wp:posOffset>
                </wp:positionV>
                <wp:extent cx="4468495" cy="635"/>
                <wp:effectExtent l="0" t="0" r="0" b="0"/>
                <wp:wrapTopAndBottom/>
                <wp:docPr id="1596148312" name="Text Box 1596148312"/>
                <wp:cNvGraphicFramePr/>
                <a:graphic xmlns:a="http://schemas.openxmlformats.org/drawingml/2006/main">
                  <a:graphicData uri="http://schemas.microsoft.com/office/word/2010/wordprocessingShape">
                    <wps:wsp>
                      <wps:cNvSpPr txBox="1"/>
                      <wps:spPr>
                        <a:xfrm>
                          <a:off x="0" y="0"/>
                          <a:ext cx="4468495" cy="635"/>
                        </a:xfrm>
                        <a:prstGeom prst="rect">
                          <a:avLst/>
                        </a:prstGeom>
                        <a:solidFill>
                          <a:prstClr val="white"/>
                        </a:solidFill>
                        <a:ln>
                          <a:noFill/>
                        </a:ln>
                      </wps:spPr>
                      <wps:txbx>
                        <w:txbxContent>
                          <w:p w14:paraId="7CBDE2B1" w14:textId="1C1FDDF4" w:rsidR="007874D0" w:rsidRPr="003745A2" w:rsidRDefault="007874D0" w:rsidP="00A97BBC">
                            <w:pPr>
                              <w:pStyle w:val="Caption"/>
                            </w:pPr>
                            <w:bookmarkStart w:id="119" w:name="_Toc198045403"/>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42</w:t>
                            </w:r>
                            <w:r>
                              <w:fldChar w:fldCharType="end"/>
                            </w:r>
                            <w:r>
                              <w:t xml:space="preserve"> Activity Diagram for </w:t>
                            </w:r>
                            <w:proofErr w:type="spellStart"/>
                            <w:r>
                              <w:t>Qr</w:t>
                            </w:r>
                            <w:proofErr w:type="spellEnd"/>
                            <w:r>
                              <w:t xml:space="preserve"> Payment and Expiry Management in Bus Scanner App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0206F" id="Text Box 1596148312" o:spid="_x0000_s1042" type="#_x0000_t202" style="position:absolute;left:0;text-align:left;margin-left:49.2pt;margin-top:446.7pt;width:351.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" stroked="f">
                <v:textbox style="mso-fit-shape-to-text:t" inset="0,0,0,0">
                  <w:txbxContent>
                    <w:p w14:paraId="7CBDE2B1" w14:textId="1C1FDDF4" w:rsidR="007874D0" w:rsidRPr="003745A2" w:rsidRDefault="007874D0" w:rsidP="00A97BBC">
                      <w:pPr>
                        <w:pStyle w:val="Caption"/>
                      </w:pPr>
                      <w:bookmarkStart w:id="120" w:name="_Toc198045403"/>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42</w:t>
                      </w:r>
                      <w:r>
                        <w:fldChar w:fldCharType="end"/>
                      </w:r>
                      <w:r>
                        <w:t xml:space="preserve"> Activity Diagram for </w:t>
                      </w:r>
                      <w:proofErr w:type="spellStart"/>
                      <w:r>
                        <w:t>Qr</w:t>
                      </w:r>
                      <w:proofErr w:type="spellEnd"/>
                      <w:r>
                        <w:t xml:space="preserve"> Payment and Expiry Management in Bus Scanner App</w:t>
                      </w:r>
                      <w:bookmarkEnd w:id="120"/>
                    </w:p>
                  </w:txbxContent>
                </v:textbox>
                <w10:wrap type="topAndBottom"/>
              </v:shape>
            </w:pict>
          </mc:Fallback>
        </mc:AlternateContent>
      </w:r>
      <w:r w:rsidR="00A97BBC">
        <w:rPr>
          <w:noProof/>
          <w:lang w:eastAsia="en-US"/>
        </w:rPr>
        <w:drawing>
          <wp:anchor distT="0" distB="0" distL="114300" distR="114300" simplePos="0" relativeHeight="251780096" behindDoc="0" locked="0" layoutInCell="1" allowOverlap="1" wp14:anchorId="4D5D5217" wp14:editId="70950B05">
            <wp:simplePos x="0" y="0"/>
            <wp:positionH relativeFrom="column">
              <wp:posOffset>624840</wp:posOffset>
            </wp:positionH>
            <wp:positionV relativeFrom="paragraph">
              <wp:posOffset>350520</wp:posOffset>
            </wp:positionV>
            <wp:extent cx="4468495" cy="5265420"/>
            <wp:effectExtent l="0" t="0" r="8255" b="0"/>
            <wp:wrapTopAndBottom/>
            <wp:docPr id="1596148311" name="Picture 159614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468495" cy="5265420"/>
                    </a:xfrm>
                    <a:prstGeom prst="rect">
                      <a:avLst/>
                    </a:prstGeom>
                  </pic:spPr>
                </pic:pic>
              </a:graphicData>
            </a:graphic>
          </wp:anchor>
        </w:drawing>
      </w:r>
      <w:r>
        <w:br/>
      </w:r>
    </w:p>
    <w:p w14:paraId="5A0EE2B4" w14:textId="32670B46" w:rsidR="003461D9" w:rsidRDefault="003461D9" w:rsidP="003461D9"/>
    <w:p w14:paraId="5111F561" w14:textId="77777777" w:rsidR="00A76750" w:rsidRDefault="0096384C">
      <w:pPr>
        <w:pStyle w:val="Heading2"/>
        <w:numPr>
          <w:ilvl w:val="1"/>
          <w:numId w:val="3"/>
        </w:numPr>
        <w:jc w:val="both"/>
      </w:pPr>
      <w:bookmarkStart w:id="121" w:name="_Toc197866428"/>
      <w:r>
        <w:lastRenderedPageBreak/>
        <w:t>Entity-Relationship (ER) Diagrams</w:t>
      </w:r>
      <w:bookmarkEnd w:id="121"/>
    </w:p>
    <w:p w14:paraId="496F3CFE" w14:textId="01BE3E32" w:rsidR="00C336DD" w:rsidRDefault="00723174" w:rsidP="006E76E8">
      <w:pPr>
        <w:keepNext/>
        <w:tabs>
          <w:tab w:val="right" w:pos="9000"/>
        </w:tabs>
        <w:ind w:firstLine="810"/>
        <w:jc w:val="both"/>
      </w:pPr>
      <w:r>
        <w:t xml:space="preserve">In this project we </w:t>
      </w:r>
      <w:r w:rsidRPr="00723174">
        <w:t>will use firebase fire</w:t>
      </w:r>
      <w:r>
        <w:t>-</w:t>
      </w:r>
      <w:r w:rsidRPr="00723174">
        <w:t xml:space="preserve">store that is </w:t>
      </w:r>
      <w:proofErr w:type="spellStart"/>
      <w:r w:rsidRPr="00723174">
        <w:t>nosql</w:t>
      </w:r>
      <w:proofErr w:type="spellEnd"/>
      <w:r w:rsidRPr="00723174">
        <w:t xml:space="preserve"> database. And data is organized as documents in collection and sub</w:t>
      </w:r>
      <w:r>
        <w:t>-</w:t>
      </w:r>
      <w:r w:rsidRPr="00723174">
        <w:t>collections.</w:t>
      </w:r>
    </w:p>
    <w:p w14:paraId="7A64A8E0" w14:textId="6DCC1F46" w:rsidR="00723174" w:rsidRDefault="00723174" w:rsidP="006E76E8">
      <w:pPr>
        <w:keepNext/>
        <w:tabs>
          <w:tab w:val="right" w:pos="9000"/>
        </w:tabs>
        <w:ind w:firstLine="810"/>
        <w:jc w:val="both"/>
      </w:pPr>
      <w:r w:rsidRPr="00723174">
        <w:t>Collection: A group of documents within a database, similar to a table in relational databases. Document: A single data record within a collection, stored as a BSON object</w:t>
      </w:r>
      <w:sdt>
        <w:sdtPr>
          <w:id w:val="573161805"/>
          <w:citation/>
        </w:sdtPr>
        <w:sdtContent>
          <w:r>
            <w:fldChar w:fldCharType="begin"/>
          </w:r>
          <w:r>
            <w:instrText xml:space="preserve"> CITATION Mon13 \l 1033 </w:instrText>
          </w:r>
          <w:r>
            <w:fldChar w:fldCharType="separate"/>
          </w:r>
          <w:r>
            <w:rPr>
              <w:noProof/>
            </w:rPr>
            <w:t xml:space="preserve"> [5]</w:t>
          </w:r>
          <w:r>
            <w:fldChar w:fldCharType="end"/>
          </w:r>
        </w:sdtContent>
      </w:sdt>
      <w:r>
        <w:t xml:space="preserve">. </w:t>
      </w:r>
    </w:p>
    <w:p w14:paraId="0178C16F" w14:textId="77777777" w:rsidR="00A76750" w:rsidRDefault="00A76750"/>
    <w:p w14:paraId="10A168C3" w14:textId="77777777" w:rsidR="00A76750" w:rsidRDefault="0096384C">
      <w:pPr>
        <w:pStyle w:val="Heading2"/>
        <w:numPr>
          <w:ilvl w:val="1"/>
          <w:numId w:val="3"/>
        </w:numPr>
        <w:jc w:val="both"/>
      </w:pPr>
      <w:bookmarkStart w:id="122" w:name="_Toc197866429"/>
      <w:r>
        <w:t>Non-Technical Aspects</w:t>
      </w:r>
      <w:bookmarkEnd w:id="122"/>
    </w:p>
    <w:p w14:paraId="1B3CC57A" w14:textId="77777777" w:rsidR="00A76750" w:rsidRDefault="0096384C">
      <w:pPr>
        <w:pStyle w:val="Heading3"/>
        <w:numPr>
          <w:ilvl w:val="2"/>
          <w:numId w:val="3"/>
        </w:numPr>
      </w:pPr>
      <w:bookmarkStart w:id="123" w:name="_Toc197866430"/>
      <w:r>
        <w:t>Financial Viability</w:t>
      </w:r>
      <w:bookmarkEnd w:id="123"/>
    </w:p>
    <w:p w14:paraId="0570A6FD" w14:textId="7DBEA1D8" w:rsidR="00A76750" w:rsidRDefault="006E016A" w:rsidP="006E016A">
      <w:pPr>
        <w:ind w:firstLine="720"/>
        <w:jc w:val="both"/>
      </w:pPr>
      <w:r>
        <w:t xml:space="preserve">This table shown below </w:t>
      </w:r>
      <w:r>
        <w:fldChar w:fldCharType="begin"/>
      </w:r>
      <w:r>
        <w:instrText xml:space="preserve"> REF _Ref194427008 \h </w:instrText>
      </w:r>
      <w:r>
        <w:fldChar w:fldCharType="separate"/>
      </w:r>
      <w:r>
        <w:t xml:space="preserve">Table </w:t>
      </w:r>
      <w:r>
        <w:rPr>
          <w:noProof/>
        </w:rPr>
        <w:t>4</w:t>
      </w:r>
      <w:r>
        <w:fldChar w:fldCharType="end"/>
      </w:r>
      <w:r>
        <w:t xml:space="preserve"> shows costs of tools in our project</w:t>
      </w:r>
    </w:p>
    <w:p w14:paraId="6E305064" w14:textId="361D75F1" w:rsidR="00C935C2" w:rsidRDefault="00C935C2">
      <w:pPr>
        <w:ind w:firstLine="576"/>
        <w:jc w:val="both"/>
      </w:pPr>
    </w:p>
    <w:p w14:paraId="23426DFA" w14:textId="23C11B21" w:rsidR="00C935C2" w:rsidRDefault="00C935C2">
      <w:pPr>
        <w:ind w:firstLine="576"/>
        <w:jc w:val="both"/>
      </w:pPr>
    </w:p>
    <w:p w14:paraId="423A96DC" w14:textId="335210BA" w:rsidR="00C935C2" w:rsidRDefault="00C935C2">
      <w:pPr>
        <w:ind w:firstLine="576"/>
        <w:jc w:val="both"/>
      </w:pPr>
    </w:p>
    <w:p w14:paraId="6E587194" w14:textId="36772CE2" w:rsidR="00C935C2" w:rsidRDefault="00C935C2">
      <w:pPr>
        <w:ind w:firstLine="576"/>
        <w:jc w:val="both"/>
      </w:pPr>
    </w:p>
    <w:p w14:paraId="49967E5C" w14:textId="56B972D2" w:rsidR="00C935C2" w:rsidRDefault="00C935C2" w:rsidP="006E016A">
      <w:pPr>
        <w:pStyle w:val="Caption"/>
        <w:keepNext/>
        <w:jc w:val="left"/>
      </w:pPr>
    </w:p>
    <w:p w14:paraId="357842D2" w14:textId="5C359EB7" w:rsidR="006E016A" w:rsidRDefault="006E016A" w:rsidP="006E016A">
      <w:pPr>
        <w:pStyle w:val="Caption"/>
        <w:keepNext/>
      </w:pPr>
      <w:bookmarkStart w:id="124" w:name="_Ref194427008"/>
      <w:bookmarkStart w:id="125" w:name="_Toc194523661"/>
      <w:r>
        <w:t xml:space="preserve">Table </w:t>
      </w:r>
      <w:r w:rsidR="00887F9D">
        <w:fldChar w:fldCharType="begin"/>
      </w:r>
      <w:r w:rsidR="00887F9D">
        <w:instrText xml:space="preserve"> SEQ Table \* ARABIC </w:instrText>
      </w:r>
      <w:r w:rsidR="00887F9D">
        <w:fldChar w:fldCharType="separate"/>
      </w:r>
      <w:r w:rsidR="00006261">
        <w:rPr>
          <w:noProof/>
        </w:rPr>
        <w:t>4</w:t>
      </w:r>
      <w:r w:rsidR="00887F9D">
        <w:rPr>
          <w:noProof/>
        </w:rPr>
        <w:fldChar w:fldCharType="end"/>
      </w:r>
      <w:bookmarkEnd w:id="124"/>
      <w:r>
        <w:t xml:space="preserve"> Caption Cost Benefit Table</w:t>
      </w:r>
      <w:bookmarkEnd w:id="125"/>
    </w:p>
    <w:tbl>
      <w:tblPr>
        <w:tblStyle w:val="TableGrid"/>
        <w:tblW w:w="0" w:type="auto"/>
        <w:tblLook w:val="04A0" w:firstRow="1" w:lastRow="0" w:firstColumn="1" w:lastColumn="0" w:noHBand="0" w:noVBand="1"/>
      </w:tblPr>
      <w:tblGrid>
        <w:gridCol w:w="4508"/>
        <w:gridCol w:w="4509"/>
      </w:tblGrid>
      <w:tr w:rsidR="00C935C2" w14:paraId="74A8217D" w14:textId="77777777" w:rsidTr="007B2E8C">
        <w:trPr>
          <w:trHeight w:val="854"/>
        </w:trPr>
        <w:tc>
          <w:tcPr>
            <w:tcW w:w="4508" w:type="dxa"/>
            <w:shd w:val="clear" w:color="auto" w:fill="4BACC6" w:themeFill="accent5"/>
          </w:tcPr>
          <w:p w14:paraId="31F31F39" w14:textId="7ABB9E75" w:rsidR="00C935C2" w:rsidRPr="002A4F3A" w:rsidRDefault="00C935C2" w:rsidP="007B2E8C">
            <w:pPr>
              <w:tabs>
                <w:tab w:val="right" w:pos="9000"/>
              </w:tabs>
              <w:jc w:val="center"/>
              <w:rPr>
                <w:b/>
                <w:bCs/>
              </w:rPr>
            </w:pPr>
            <w:r w:rsidRPr="002A4F3A">
              <w:rPr>
                <w:b/>
                <w:bCs/>
              </w:rPr>
              <w:t>Benefits</w:t>
            </w:r>
          </w:p>
        </w:tc>
        <w:tc>
          <w:tcPr>
            <w:tcW w:w="4509" w:type="dxa"/>
            <w:shd w:val="clear" w:color="auto" w:fill="4BACC6" w:themeFill="accent5"/>
          </w:tcPr>
          <w:p w14:paraId="5701A1C7" w14:textId="22A6B1CB" w:rsidR="00C935C2" w:rsidRPr="002A4F3A" w:rsidRDefault="00C935C2" w:rsidP="007B2E8C">
            <w:pPr>
              <w:tabs>
                <w:tab w:val="right" w:pos="9000"/>
              </w:tabs>
              <w:jc w:val="center"/>
              <w:rPr>
                <w:b/>
                <w:bCs/>
              </w:rPr>
            </w:pPr>
            <w:r w:rsidRPr="002A4F3A">
              <w:rPr>
                <w:b/>
                <w:bCs/>
              </w:rPr>
              <w:t>Costs</w:t>
            </w:r>
          </w:p>
        </w:tc>
      </w:tr>
      <w:tr w:rsidR="00C935C2" w14:paraId="2C36A4A9" w14:textId="77777777" w:rsidTr="007B2E8C">
        <w:trPr>
          <w:trHeight w:val="791"/>
        </w:trPr>
        <w:tc>
          <w:tcPr>
            <w:tcW w:w="4508" w:type="dxa"/>
            <w:shd w:val="clear" w:color="auto" w:fill="F2F2F2" w:themeFill="background1" w:themeFillShade="F2"/>
          </w:tcPr>
          <w:p w14:paraId="71199C36" w14:textId="08D24E64" w:rsidR="00C935C2" w:rsidRDefault="00C935C2">
            <w:pPr>
              <w:tabs>
                <w:tab w:val="right" w:pos="9000"/>
              </w:tabs>
              <w:jc w:val="center"/>
            </w:pPr>
            <w:r>
              <w:t>NFC card per passenger</w:t>
            </w:r>
          </w:p>
        </w:tc>
        <w:tc>
          <w:tcPr>
            <w:tcW w:w="4509" w:type="dxa"/>
            <w:shd w:val="clear" w:color="auto" w:fill="F2F2F2" w:themeFill="background1" w:themeFillShade="F2"/>
          </w:tcPr>
          <w:p w14:paraId="7E8AC1B8" w14:textId="5A980CE9" w:rsidR="00C935C2" w:rsidRDefault="00C935C2" w:rsidP="00913A33">
            <w:pPr>
              <w:tabs>
                <w:tab w:val="right" w:pos="9000"/>
              </w:tabs>
              <w:jc w:val="center"/>
            </w:pPr>
            <w:r>
              <w:t>5$</w:t>
            </w:r>
          </w:p>
        </w:tc>
      </w:tr>
      <w:tr w:rsidR="00C935C2" w14:paraId="0FA2D6E8" w14:textId="77777777" w:rsidTr="007B2E8C">
        <w:trPr>
          <w:trHeight w:val="800"/>
        </w:trPr>
        <w:tc>
          <w:tcPr>
            <w:tcW w:w="4508" w:type="dxa"/>
            <w:shd w:val="clear" w:color="auto" w:fill="F2F2F2" w:themeFill="background1" w:themeFillShade="F2"/>
          </w:tcPr>
          <w:p w14:paraId="4757A1C3" w14:textId="4528EA05" w:rsidR="00C935C2" w:rsidRDefault="00C935C2">
            <w:pPr>
              <w:tabs>
                <w:tab w:val="right" w:pos="9000"/>
              </w:tabs>
              <w:jc w:val="center"/>
            </w:pPr>
            <w:r>
              <w:t>Android Mobile Phone per bus</w:t>
            </w:r>
          </w:p>
        </w:tc>
        <w:tc>
          <w:tcPr>
            <w:tcW w:w="4509" w:type="dxa"/>
            <w:shd w:val="clear" w:color="auto" w:fill="F2F2F2" w:themeFill="background1" w:themeFillShade="F2"/>
          </w:tcPr>
          <w:p w14:paraId="07E5A2CA" w14:textId="56086B57" w:rsidR="00C935C2" w:rsidRDefault="004569E1" w:rsidP="00913A33">
            <w:pPr>
              <w:tabs>
                <w:tab w:val="right" w:pos="9000"/>
              </w:tabs>
              <w:jc w:val="center"/>
            </w:pPr>
            <w:r>
              <w:t>275</w:t>
            </w:r>
            <w:r w:rsidR="00282B99">
              <w:t>$</w:t>
            </w:r>
          </w:p>
        </w:tc>
      </w:tr>
      <w:tr w:rsidR="00C935C2" w14:paraId="268424EC" w14:textId="77777777" w:rsidTr="007B2E8C">
        <w:trPr>
          <w:trHeight w:val="836"/>
        </w:trPr>
        <w:tc>
          <w:tcPr>
            <w:tcW w:w="4508" w:type="dxa"/>
            <w:shd w:val="clear" w:color="auto" w:fill="F2F2F2" w:themeFill="background1" w:themeFillShade="F2"/>
          </w:tcPr>
          <w:p w14:paraId="751B4C9B" w14:textId="38C546AA" w:rsidR="00C935C2" w:rsidRDefault="00C935C2">
            <w:pPr>
              <w:tabs>
                <w:tab w:val="right" w:pos="9000"/>
              </w:tabs>
              <w:jc w:val="center"/>
            </w:pPr>
            <w:r>
              <w:t>Charging Internet 6GB Alfa Bundles</w:t>
            </w:r>
          </w:p>
        </w:tc>
        <w:tc>
          <w:tcPr>
            <w:tcW w:w="4509" w:type="dxa"/>
            <w:shd w:val="clear" w:color="auto" w:fill="F2F2F2" w:themeFill="background1" w:themeFillShade="F2"/>
          </w:tcPr>
          <w:p w14:paraId="3356DDB5" w14:textId="427137B0" w:rsidR="00C935C2" w:rsidRDefault="00C935C2" w:rsidP="00913A33">
            <w:pPr>
              <w:tabs>
                <w:tab w:val="right" w:pos="9000"/>
              </w:tabs>
              <w:jc w:val="center"/>
            </w:pPr>
            <w:r>
              <w:t>9.61$</w:t>
            </w:r>
          </w:p>
        </w:tc>
      </w:tr>
      <w:tr w:rsidR="00282B99" w14:paraId="39AAFB7F" w14:textId="77777777" w:rsidTr="007B2E8C">
        <w:trPr>
          <w:trHeight w:val="836"/>
        </w:trPr>
        <w:tc>
          <w:tcPr>
            <w:tcW w:w="4508" w:type="dxa"/>
            <w:shd w:val="clear" w:color="auto" w:fill="F2F2F2" w:themeFill="background1" w:themeFillShade="F2"/>
          </w:tcPr>
          <w:p w14:paraId="28B3395D" w14:textId="4349C56D" w:rsidR="00282B99" w:rsidRDefault="00282B99">
            <w:pPr>
              <w:tabs>
                <w:tab w:val="right" w:pos="9000"/>
              </w:tabs>
              <w:jc w:val="center"/>
            </w:pPr>
            <w:r>
              <w:t>Website Hosting</w:t>
            </w:r>
          </w:p>
        </w:tc>
        <w:tc>
          <w:tcPr>
            <w:tcW w:w="4509" w:type="dxa"/>
            <w:shd w:val="clear" w:color="auto" w:fill="F2F2F2" w:themeFill="background1" w:themeFillShade="F2"/>
          </w:tcPr>
          <w:p w14:paraId="7EAC7900" w14:textId="260AC78A" w:rsidR="00282B99" w:rsidRDefault="00282B99" w:rsidP="00913A33">
            <w:pPr>
              <w:tabs>
                <w:tab w:val="right" w:pos="9000"/>
              </w:tabs>
              <w:jc w:val="center"/>
            </w:pPr>
            <w:r>
              <w:t>5-90$</w:t>
            </w:r>
          </w:p>
        </w:tc>
      </w:tr>
      <w:tr w:rsidR="00C935C2" w14:paraId="54053846" w14:textId="77777777" w:rsidTr="007B2E8C">
        <w:trPr>
          <w:trHeight w:val="980"/>
        </w:trPr>
        <w:tc>
          <w:tcPr>
            <w:tcW w:w="4508" w:type="dxa"/>
            <w:shd w:val="clear" w:color="auto" w:fill="F2F2F2" w:themeFill="background1" w:themeFillShade="F2"/>
          </w:tcPr>
          <w:p w14:paraId="3689461B" w14:textId="70596251" w:rsidR="00C935C2" w:rsidRPr="00282B99" w:rsidRDefault="00282B99">
            <w:pPr>
              <w:tabs>
                <w:tab w:val="right" w:pos="9000"/>
              </w:tabs>
              <w:jc w:val="center"/>
              <w:rPr>
                <w:b/>
                <w:bCs/>
                <w:sz w:val="28"/>
                <w:szCs w:val="28"/>
              </w:rPr>
            </w:pPr>
            <w:r w:rsidRPr="00282B99">
              <w:rPr>
                <w:b/>
                <w:bCs/>
                <w:sz w:val="28"/>
                <w:szCs w:val="28"/>
              </w:rPr>
              <w:lastRenderedPageBreak/>
              <w:t>Total</w:t>
            </w:r>
          </w:p>
        </w:tc>
        <w:tc>
          <w:tcPr>
            <w:tcW w:w="4509" w:type="dxa"/>
            <w:shd w:val="clear" w:color="auto" w:fill="F2F2F2" w:themeFill="background1" w:themeFillShade="F2"/>
          </w:tcPr>
          <w:p w14:paraId="4B534184" w14:textId="1FAB34AD" w:rsidR="00C935C2" w:rsidRDefault="00913A33" w:rsidP="00913A33">
            <w:pPr>
              <w:tabs>
                <w:tab w:val="right" w:pos="9000"/>
              </w:tabs>
              <w:jc w:val="center"/>
            </w:pPr>
            <w:r>
              <w:rPr>
                <w:rStyle w:val="Strong"/>
              </w:rPr>
              <w:t>$119.61-</w:t>
            </w:r>
            <w:r w:rsidR="00282B99">
              <w:rPr>
                <w:rStyle w:val="Strong"/>
              </w:rPr>
              <w:t>204.61</w:t>
            </w:r>
          </w:p>
        </w:tc>
      </w:tr>
    </w:tbl>
    <w:p w14:paraId="4DC2E295" w14:textId="4BAE5EE5" w:rsidR="00A76750" w:rsidRDefault="00A76750">
      <w:pPr>
        <w:tabs>
          <w:tab w:val="right" w:pos="9000"/>
        </w:tabs>
        <w:ind w:firstLine="90"/>
        <w:jc w:val="center"/>
      </w:pPr>
    </w:p>
    <w:p w14:paraId="3C32DA7D" w14:textId="77777777" w:rsidR="00A76750" w:rsidRDefault="00A76750">
      <w:bookmarkStart w:id="126" w:name="_heading=h.vx1227" w:colFirst="0" w:colLast="0"/>
      <w:bookmarkEnd w:id="126"/>
    </w:p>
    <w:p w14:paraId="05F4CCA6" w14:textId="77777777" w:rsidR="00A76750" w:rsidRDefault="0096384C">
      <w:pPr>
        <w:pStyle w:val="Heading3"/>
        <w:numPr>
          <w:ilvl w:val="2"/>
          <w:numId w:val="3"/>
        </w:numPr>
      </w:pPr>
      <w:bookmarkStart w:id="127" w:name="_Toc197866431"/>
      <w:r>
        <w:t>Stakeholders</w:t>
      </w:r>
      <w:bookmarkEnd w:id="127"/>
    </w:p>
    <w:p w14:paraId="304B0A23" w14:textId="77777777" w:rsidR="005E7D69" w:rsidRDefault="005E7D69" w:rsidP="005E7D69">
      <w:r>
        <w:t>People that will Benefit:</w:t>
      </w:r>
    </w:p>
    <w:p w14:paraId="49D0A8DF" w14:textId="77777777" w:rsidR="005E7D69" w:rsidRDefault="005E7D69" w:rsidP="005E7D69">
      <w:pPr>
        <w:jc w:val="both"/>
      </w:pPr>
      <w:r>
        <w:t xml:space="preserve">    • Passengers enjoy faster boarding, cashless convenience, and real-time bus tracking.</w:t>
      </w:r>
    </w:p>
    <w:p w14:paraId="64EB49C7" w14:textId="77777777" w:rsidR="005E7D69" w:rsidRDefault="005E7D69" w:rsidP="005E7D69">
      <w:pPr>
        <w:jc w:val="both"/>
      </w:pPr>
      <w:r>
        <w:t xml:space="preserve">    • Transport Operators gain better revenue control, reduced fraud, and efficient fleet management.</w:t>
      </w:r>
    </w:p>
    <w:p w14:paraId="317A3E2C" w14:textId="77777777" w:rsidR="005E7D69" w:rsidRDefault="005E7D69" w:rsidP="005E7D69">
      <w:r>
        <w:t xml:space="preserve">    • City Authorities benefit from data-driven urban planning and reduced traffic congestion.</w:t>
      </w:r>
    </w:p>
    <w:p w14:paraId="39AFE085" w14:textId="77777777" w:rsidR="005E7D69" w:rsidRDefault="005E7D69" w:rsidP="005E7D69">
      <w:pPr>
        <w:jc w:val="both"/>
      </w:pPr>
      <w:r>
        <w:t>Potentially Affected Parties:</w:t>
      </w:r>
    </w:p>
    <w:p w14:paraId="2B45338C" w14:textId="77777777" w:rsidR="005E7D69" w:rsidRDefault="005E7D69" w:rsidP="005E7D69">
      <w:pPr>
        <w:jc w:val="both"/>
      </w:pPr>
      <w:r>
        <w:t xml:space="preserve">    • Cash-dependent users (e.g., unbanked populations) may face exclusion unless alternative payment options (e.g., prepaid NFC cards) are provided.</w:t>
      </w:r>
    </w:p>
    <w:p w14:paraId="18D7448C" w14:textId="77777777" w:rsidR="005E7D69" w:rsidRDefault="005E7D69" w:rsidP="005E7D69">
      <w:pPr>
        <w:jc w:val="both"/>
      </w:pPr>
      <w:r>
        <w:t xml:space="preserve">    • Traditional ticket vendors could lose income if phased out.</w:t>
      </w:r>
    </w:p>
    <w:p w14:paraId="156D7BAA" w14:textId="77777777" w:rsidR="005E7D69" w:rsidRDefault="005E7D69" w:rsidP="005E7D69">
      <w:pPr>
        <w:jc w:val="both"/>
      </w:pPr>
      <w:r>
        <w:t xml:space="preserve">      Decision-Makers:</w:t>
      </w:r>
    </w:p>
    <w:p w14:paraId="26AD0641" w14:textId="242DE334" w:rsidR="00A76750" w:rsidRDefault="005E7D69" w:rsidP="005E7D69">
      <w:pPr>
        <w:jc w:val="both"/>
      </w:pPr>
      <w:r>
        <w:t>Transport agencies, municipal governments, and software maintainers should collaborate on system policies, pricing, and accessibility measures.</w:t>
      </w:r>
    </w:p>
    <w:p w14:paraId="56D5AE73" w14:textId="77777777" w:rsidR="00A76750" w:rsidRDefault="0096384C">
      <w:pPr>
        <w:pStyle w:val="Heading3"/>
        <w:numPr>
          <w:ilvl w:val="2"/>
          <w:numId w:val="3"/>
        </w:numPr>
      </w:pPr>
      <w:bookmarkStart w:id="128" w:name="_Toc197866432"/>
      <w:r>
        <w:t>Scope</w:t>
      </w:r>
      <w:bookmarkEnd w:id="128"/>
    </w:p>
    <w:p w14:paraId="0DA4FAB0" w14:textId="77777777" w:rsidR="005E7D69" w:rsidRDefault="005E7D69" w:rsidP="005E7D69">
      <w:pPr>
        <w:ind w:firstLine="576"/>
        <w:jc w:val="both"/>
      </w:pPr>
      <w:r>
        <w:t>What will be done in the project:</w:t>
      </w:r>
    </w:p>
    <w:p w14:paraId="0D31FB5F" w14:textId="77777777" w:rsidR="005E7D69" w:rsidRDefault="005E7D69" w:rsidP="005E7D69">
      <w:pPr>
        <w:ind w:firstLine="576"/>
        <w:jc w:val="both"/>
      </w:pPr>
      <w:r>
        <w:t xml:space="preserve">    • Real-time GPS tracking of buses via Firebase.</w:t>
      </w:r>
    </w:p>
    <w:p w14:paraId="51851F49" w14:textId="77777777" w:rsidR="005E7D69" w:rsidRDefault="005E7D69" w:rsidP="005E7D69">
      <w:pPr>
        <w:ind w:firstLine="576"/>
        <w:jc w:val="both"/>
      </w:pPr>
      <w:r>
        <w:t xml:space="preserve">    • NFC/QR-based fare collection for agents.</w:t>
      </w:r>
    </w:p>
    <w:p w14:paraId="7B0E2110" w14:textId="77777777" w:rsidR="005E7D69" w:rsidRDefault="005E7D69" w:rsidP="005E7D69">
      <w:pPr>
        <w:ind w:firstLine="576"/>
        <w:jc w:val="both"/>
      </w:pPr>
      <w:r>
        <w:t xml:space="preserve">    • Admin web portal for agent management, station editing, and live map monitoring.</w:t>
      </w:r>
    </w:p>
    <w:p w14:paraId="68175214" w14:textId="77777777" w:rsidR="005E7D69" w:rsidRDefault="005E7D69" w:rsidP="005E7D69">
      <w:pPr>
        <w:ind w:firstLine="576"/>
        <w:jc w:val="both"/>
      </w:pPr>
      <w:r>
        <w:t xml:space="preserve">    • Agent mobile app for balance checks, payments, and bus arrival predictions.</w:t>
      </w:r>
    </w:p>
    <w:p w14:paraId="61B4BF6D" w14:textId="77777777" w:rsidR="005E7D69" w:rsidRDefault="005E7D69" w:rsidP="005E7D69">
      <w:pPr>
        <w:ind w:firstLine="576"/>
        <w:jc w:val="both"/>
      </w:pPr>
      <w:r>
        <w:t xml:space="preserve">    • Agent self-recharge (bank-linked) or admin-assisted.</w:t>
      </w:r>
    </w:p>
    <w:p w14:paraId="6E20A398" w14:textId="77777777" w:rsidR="005E7D69" w:rsidRDefault="005E7D69" w:rsidP="005E7D69">
      <w:pPr>
        <w:ind w:firstLine="576"/>
        <w:jc w:val="both"/>
      </w:pPr>
      <w:r>
        <w:t xml:space="preserve">  what will not be done in the project:</w:t>
      </w:r>
    </w:p>
    <w:p w14:paraId="7530E6BE" w14:textId="77777777" w:rsidR="005E7D69" w:rsidRDefault="005E7D69" w:rsidP="005E7D69">
      <w:pPr>
        <w:ind w:firstLine="576"/>
        <w:jc w:val="both"/>
      </w:pPr>
      <w:r>
        <w:lastRenderedPageBreak/>
        <w:t xml:space="preserve">    • External bank NFC cards (project issues its own cards).</w:t>
      </w:r>
    </w:p>
    <w:p w14:paraId="7010EFD8" w14:textId="77777777" w:rsidR="005E7D69" w:rsidRDefault="005E7D69" w:rsidP="005E7D69">
      <w:pPr>
        <w:ind w:firstLine="576"/>
        <w:jc w:val="both"/>
      </w:pPr>
      <w:r>
        <w:t xml:space="preserve">    • Offline payment modes (requires mobile data).</w:t>
      </w:r>
    </w:p>
    <w:p w14:paraId="54CE362A" w14:textId="77777777" w:rsidR="005E7D69" w:rsidRDefault="005E7D69" w:rsidP="005E7D69">
      <w:pPr>
        <w:ind w:firstLine="576"/>
        <w:jc w:val="both"/>
      </w:pPr>
      <w:r>
        <w:t xml:space="preserve">    • Android/web apps (no iOS/Flutter).</w:t>
      </w:r>
    </w:p>
    <w:p w14:paraId="5E924C84" w14:textId="0600DD7A" w:rsidR="00A76750" w:rsidRDefault="005E7D69" w:rsidP="005E7D69">
      <w:pPr>
        <w:ind w:firstLine="576"/>
        <w:jc w:val="both"/>
      </w:pPr>
      <w:r>
        <w:t xml:space="preserve">    • NFC/QR payments only for buses (no other transport).</w:t>
      </w:r>
    </w:p>
    <w:p w14:paraId="2D8E3C85" w14:textId="77777777" w:rsidR="00A76750" w:rsidRDefault="00A76750"/>
    <w:p w14:paraId="44B4889E" w14:textId="77777777" w:rsidR="00A76750" w:rsidRDefault="0096384C">
      <w:pPr>
        <w:pStyle w:val="Heading3"/>
        <w:numPr>
          <w:ilvl w:val="2"/>
          <w:numId w:val="3"/>
        </w:numPr>
      </w:pPr>
      <w:bookmarkStart w:id="129" w:name="_Toc197866433"/>
      <w:r>
        <w:t>Risks</w:t>
      </w:r>
      <w:bookmarkEnd w:id="129"/>
    </w:p>
    <w:p w14:paraId="6550ACA3" w14:textId="77777777" w:rsidR="005E7D69" w:rsidRDefault="005E7D69" w:rsidP="005E7D69">
      <w:pPr>
        <w:ind w:firstLine="576"/>
        <w:jc w:val="both"/>
      </w:pPr>
      <w:r>
        <w:t>Things that may stop the project from achieving the goals in the scope are:</w:t>
      </w:r>
    </w:p>
    <w:p w14:paraId="62FBC54D" w14:textId="77777777" w:rsidR="005E7D69" w:rsidRDefault="005E7D69" w:rsidP="005E7D69">
      <w:pPr>
        <w:ind w:firstLine="576"/>
        <w:jc w:val="both"/>
      </w:pPr>
      <w:r>
        <w:t xml:space="preserve">    • Technical Failures: GPS signal loss or Firebase downtime could disrupt tracking.</w:t>
      </w:r>
    </w:p>
    <w:p w14:paraId="6FCCFDE0" w14:textId="77777777" w:rsidR="005E7D69" w:rsidRDefault="005E7D69" w:rsidP="005E7D69">
      <w:pPr>
        <w:ind w:firstLine="576"/>
        <w:jc w:val="both"/>
      </w:pPr>
      <w:r>
        <w:t xml:space="preserve">    • Security Threats: Unauthorized access to payment data or GPS spoofing.</w:t>
      </w:r>
    </w:p>
    <w:p w14:paraId="26347196" w14:textId="77777777" w:rsidR="005E7D69" w:rsidRDefault="005E7D69" w:rsidP="005E7D69">
      <w:pPr>
        <w:ind w:firstLine="576"/>
        <w:jc w:val="both"/>
      </w:pPr>
      <w:r>
        <w:t xml:space="preserve">    • Budget Overruns: Hardware costs (e.g., NFC scanners) may exceed estimates.</w:t>
      </w:r>
    </w:p>
    <w:p w14:paraId="44F66108" w14:textId="77777777" w:rsidR="005E7D69" w:rsidRDefault="005E7D69" w:rsidP="005E7D69">
      <w:pPr>
        <w:ind w:firstLine="576"/>
        <w:jc w:val="both"/>
      </w:pPr>
      <w:r>
        <w:t xml:space="preserve">    • Network Dependency: Mobile data outages halt payments/tracking.</w:t>
      </w:r>
    </w:p>
    <w:p w14:paraId="3AF54C12" w14:textId="77777777" w:rsidR="005E7D69" w:rsidRDefault="005E7D69" w:rsidP="005E7D69">
      <w:pPr>
        <w:ind w:firstLine="576"/>
        <w:jc w:val="both"/>
      </w:pPr>
      <w:r>
        <w:t xml:space="preserve">    • NFC Hacking: Tools like Flipper Zero could clone cards (mitigation: encryption).</w:t>
      </w:r>
    </w:p>
    <w:p w14:paraId="5CE9E81E" w14:textId="78408C21" w:rsidR="00A76750" w:rsidRDefault="005E7D69" w:rsidP="005E7D69">
      <w:pPr>
        <w:ind w:firstLine="576"/>
        <w:jc w:val="both"/>
      </w:pPr>
      <w:r>
        <w:t xml:space="preserve">    • Agent Fraud: Fake QR codes or balance tampering.</w:t>
      </w:r>
    </w:p>
    <w:p w14:paraId="147AB51F" w14:textId="77777777" w:rsidR="00A76750" w:rsidRDefault="00A76750"/>
    <w:p w14:paraId="42832128" w14:textId="77777777" w:rsidR="00A76750" w:rsidRDefault="0096384C">
      <w:pPr>
        <w:pStyle w:val="Heading3"/>
        <w:numPr>
          <w:ilvl w:val="2"/>
          <w:numId w:val="3"/>
        </w:numPr>
      </w:pPr>
      <w:bookmarkStart w:id="130" w:name="_Toc197866434"/>
      <w:r>
        <w:t>Schedule and Milestones</w:t>
      </w:r>
      <w:bookmarkEnd w:id="130"/>
    </w:p>
    <w:p w14:paraId="3B9BCC88" w14:textId="52892178" w:rsidR="00A76750" w:rsidRDefault="00006261">
      <w:pPr>
        <w:ind w:firstLine="576"/>
        <w:jc w:val="both"/>
      </w:pPr>
      <w:r>
        <w:fldChar w:fldCharType="begin"/>
      </w:r>
      <w:r>
        <w:instrText xml:space="preserve"> REF _Ref194434654 \h </w:instrText>
      </w:r>
      <w:r>
        <w:fldChar w:fldCharType="separate"/>
      </w:r>
      <w:r>
        <w:t xml:space="preserve">Table </w:t>
      </w:r>
      <w:r>
        <w:rPr>
          <w:noProof/>
        </w:rPr>
        <w:t>5</w:t>
      </w:r>
      <w:r>
        <w:fldChar w:fldCharType="end"/>
      </w:r>
      <w:r w:rsidR="00204CDD">
        <w:t xml:space="preserve"> shows</w:t>
      </w:r>
      <w:r>
        <w:t xml:space="preserve"> a structured breakdown of the project's key tasks, organized in a logical sequence from initial planning to final testing and debugging. Each task is assigned an ID for easy reference, along with designated start and finish points to track progress. The table also includes a duration column, indicating the estimated time required for each phase. The workflow follows a systematic approach, beginning with research and requirement identification, progressing through design and development, and concluding with integration and testing.</w:t>
      </w:r>
    </w:p>
    <w:p w14:paraId="512601BB" w14:textId="0A654CEE" w:rsidR="00006261" w:rsidRDefault="00006261" w:rsidP="00006261">
      <w:pPr>
        <w:pStyle w:val="Caption"/>
        <w:keepNext/>
      </w:pPr>
      <w:bookmarkStart w:id="131" w:name="_Ref194434654"/>
      <w:bookmarkStart w:id="132" w:name="_Toc194523662"/>
      <w:r>
        <w:t xml:space="preserve">Table </w:t>
      </w:r>
      <w:r w:rsidR="00887F9D">
        <w:fldChar w:fldCharType="begin"/>
      </w:r>
      <w:r w:rsidR="00887F9D">
        <w:instrText xml:space="preserve"> SEQ Table \* ARABIC </w:instrText>
      </w:r>
      <w:r w:rsidR="00887F9D">
        <w:fldChar w:fldCharType="separate"/>
      </w:r>
      <w:r>
        <w:rPr>
          <w:noProof/>
        </w:rPr>
        <w:t>5</w:t>
      </w:r>
      <w:r w:rsidR="00887F9D">
        <w:rPr>
          <w:noProof/>
        </w:rPr>
        <w:fldChar w:fldCharType="end"/>
      </w:r>
      <w:bookmarkEnd w:id="131"/>
      <w:r>
        <w:t xml:space="preserve"> </w:t>
      </w:r>
      <w:r w:rsidRPr="00E930C2">
        <w:t>Project Development Timeline: From Planning to Completion</w:t>
      </w:r>
      <w:bookmarkEnd w:id="132"/>
    </w:p>
    <w:tbl>
      <w:tblPr>
        <w:tblStyle w:val="GridTable4-Accent4"/>
        <w:tblW w:w="0" w:type="auto"/>
        <w:jc w:val="center"/>
        <w:tblLook w:val="04A0" w:firstRow="1" w:lastRow="0" w:firstColumn="1" w:lastColumn="0" w:noHBand="0" w:noVBand="1"/>
      </w:tblPr>
      <w:tblGrid>
        <w:gridCol w:w="3452"/>
        <w:gridCol w:w="663"/>
        <w:gridCol w:w="1630"/>
        <w:gridCol w:w="1631"/>
        <w:gridCol w:w="1621"/>
      </w:tblGrid>
      <w:tr w:rsidR="00956CA5" w14:paraId="41BDD706" w14:textId="77777777" w:rsidTr="00204C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3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B50AC00" w14:textId="4F0C0AC6" w:rsidR="00956CA5" w:rsidRDefault="00956CA5" w:rsidP="00006261">
            <w:pPr>
              <w:tabs>
                <w:tab w:val="right" w:pos="9000"/>
              </w:tabs>
              <w:jc w:val="center"/>
            </w:pPr>
            <w:r w:rsidRPr="00956CA5">
              <w:t>Task</w:t>
            </w:r>
          </w:p>
        </w:tc>
        <w:tc>
          <w:tcPr>
            <w:tcW w:w="732"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50E34282" w14:textId="1D48B58F"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ID</w:t>
            </w:r>
          </w:p>
        </w:tc>
        <w:tc>
          <w:tcPr>
            <w:tcW w:w="179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97B4C25" w14:textId="40FCAA84"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Start</w:t>
            </w:r>
          </w:p>
        </w:tc>
        <w:tc>
          <w:tcPr>
            <w:tcW w:w="180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4A24F5E4" w14:textId="558BC055" w:rsidR="00956CA5" w:rsidRDefault="00956CA5" w:rsidP="00204CDD">
            <w:pPr>
              <w:tabs>
                <w:tab w:val="right" w:pos="9000"/>
              </w:tabs>
              <w:jc w:val="center"/>
              <w:cnfStyle w:val="100000000000" w:firstRow="1" w:lastRow="0" w:firstColumn="0" w:lastColumn="0" w:oddVBand="0" w:evenVBand="0" w:oddHBand="0" w:evenHBand="0" w:firstRowFirstColumn="0" w:firstRowLastColumn="0" w:lastRowFirstColumn="0" w:lastRowLastColumn="0"/>
            </w:pPr>
            <w:r>
              <w:t>Finish</w:t>
            </w:r>
          </w:p>
        </w:tc>
        <w:tc>
          <w:tcPr>
            <w:tcW w:w="1801"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6FA0C7D" w14:textId="2196BC2D" w:rsidR="00956CA5" w:rsidRDefault="00956CA5" w:rsidP="00956CA5">
            <w:pPr>
              <w:tabs>
                <w:tab w:val="right" w:pos="9000"/>
              </w:tabs>
              <w:jc w:val="center"/>
              <w:cnfStyle w:val="100000000000" w:firstRow="1" w:lastRow="0" w:firstColumn="0" w:lastColumn="0" w:oddVBand="0" w:evenVBand="0" w:oddHBand="0" w:evenHBand="0" w:firstRowFirstColumn="0" w:firstRowLastColumn="0" w:lastRowFirstColumn="0" w:lastRowLastColumn="0"/>
            </w:pPr>
            <w:r>
              <w:t>Duration</w:t>
            </w:r>
          </w:p>
        </w:tc>
      </w:tr>
      <w:tr w:rsidR="00956CA5" w14:paraId="7B44E16F" w14:textId="77777777" w:rsidTr="00204CDD">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230" w:type="dxa"/>
            <w:tcBorders>
              <w:top w:val="single" w:sz="12" w:space="0" w:color="8064A2" w:themeColor="accent4"/>
              <w:left w:val="single" w:sz="12" w:space="0" w:color="8064A2" w:themeColor="accent4"/>
              <w:right w:val="single" w:sz="12" w:space="0" w:color="8064A2" w:themeColor="accent4"/>
            </w:tcBorders>
          </w:tcPr>
          <w:p w14:paraId="2AEEE330" w14:textId="36491657" w:rsidR="00956CA5" w:rsidRPr="00956CA5" w:rsidRDefault="00956CA5" w:rsidP="00204CDD">
            <w:pPr>
              <w:tabs>
                <w:tab w:val="right" w:pos="9000"/>
              </w:tabs>
              <w:jc w:val="center"/>
              <w:rPr>
                <w:sz w:val="20"/>
                <w:szCs w:val="20"/>
              </w:rPr>
            </w:pPr>
            <w:r w:rsidRPr="00956CA5">
              <w:rPr>
                <w:b w:val="0"/>
                <w:bCs w:val="0"/>
                <w:sz w:val="20"/>
                <w:szCs w:val="20"/>
              </w:rPr>
              <w:lastRenderedPageBreak/>
              <w:t>P</w:t>
            </w:r>
            <w:r w:rsidRPr="00956CA5">
              <w:rPr>
                <w:sz w:val="20"/>
                <w:szCs w:val="20"/>
              </w:rPr>
              <w:t>roject Brief &amp; Initial Planning</w:t>
            </w:r>
          </w:p>
        </w:tc>
        <w:tc>
          <w:tcPr>
            <w:tcW w:w="732" w:type="dxa"/>
            <w:tcBorders>
              <w:top w:val="single" w:sz="12" w:space="0" w:color="8064A2" w:themeColor="accent4"/>
              <w:left w:val="single" w:sz="12" w:space="0" w:color="8064A2" w:themeColor="accent4"/>
              <w:right w:val="single" w:sz="12" w:space="0" w:color="8064A2" w:themeColor="accent4"/>
            </w:tcBorders>
          </w:tcPr>
          <w:p w14:paraId="298E7265" w14:textId="3E5509F2"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1</w:t>
            </w:r>
          </w:p>
        </w:tc>
        <w:tc>
          <w:tcPr>
            <w:tcW w:w="1799" w:type="dxa"/>
            <w:tcBorders>
              <w:top w:val="single" w:sz="12" w:space="0" w:color="8064A2" w:themeColor="accent4"/>
              <w:left w:val="single" w:sz="12" w:space="0" w:color="8064A2" w:themeColor="accent4"/>
              <w:right w:val="single" w:sz="12" w:space="0" w:color="8064A2" w:themeColor="accent4"/>
            </w:tcBorders>
          </w:tcPr>
          <w:p w14:paraId="58C74AE1" w14:textId="2FC197F0"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22/2/2</w:t>
            </w:r>
            <w:r w:rsidR="00284A72">
              <w:t>02</w:t>
            </w:r>
            <w:r>
              <w:t>5</w:t>
            </w:r>
          </w:p>
        </w:tc>
        <w:tc>
          <w:tcPr>
            <w:tcW w:w="1800" w:type="dxa"/>
            <w:tcBorders>
              <w:top w:val="single" w:sz="12" w:space="0" w:color="8064A2" w:themeColor="accent4"/>
              <w:left w:val="single" w:sz="12" w:space="0" w:color="8064A2" w:themeColor="accent4"/>
              <w:right w:val="single" w:sz="12" w:space="0" w:color="8064A2" w:themeColor="accent4"/>
            </w:tcBorders>
          </w:tcPr>
          <w:p w14:paraId="709090CC" w14:textId="7BDE15C6"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28/2/25</w:t>
            </w:r>
          </w:p>
        </w:tc>
        <w:tc>
          <w:tcPr>
            <w:tcW w:w="1801" w:type="dxa"/>
            <w:tcBorders>
              <w:top w:val="single" w:sz="12" w:space="0" w:color="8064A2" w:themeColor="accent4"/>
              <w:left w:val="single" w:sz="12" w:space="0" w:color="8064A2" w:themeColor="accent4"/>
              <w:right w:val="single" w:sz="12" w:space="0" w:color="8064A2" w:themeColor="accent4"/>
            </w:tcBorders>
          </w:tcPr>
          <w:p w14:paraId="750FD3FF" w14:textId="2F615387" w:rsidR="00956CA5" w:rsidRDefault="007D0037"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6  Days</w:t>
            </w:r>
          </w:p>
        </w:tc>
      </w:tr>
      <w:tr w:rsidR="00956CA5" w14:paraId="216983EF" w14:textId="77777777" w:rsidTr="00204CDD">
        <w:trPr>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1C894CA6" w14:textId="3BD0FA09" w:rsidR="00956CA5" w:rsidRPr="00956CA5" w:rsidRDefault="00956CA5" w:rsidP="00204CDD">
            <w:pPr>
              <w:tabs>
                <w:tab w:val="right" w:pos="9000"/>
              </w:tabs>
              <w:jc w:val="center"/>
              <w:rPr>
                <w:sz w:val="20"/>
                <w:szCs w:val="20"/>
              </w:rPr>
            </w:pPr>
            <w:r w:rsidRPr="00956CA5">
              <w:rPr>
                <w:sz w:val="20"/>
                <w:szCs w:val="20"/>
              </w:rPr>
              <w:t>Res</w:t>
            </w:r>
            <w:r w:rsidR="007D0037">
              <w:rPr>
                <w:sz w:val="20"/>
                <w:szCs w:val="20"/>
              </w:rPr>
              <w:t>earch  on Similar Systems</w:t>
            </w:r>
          </w:p>
        </w:tc>
        <w:tc>
          <w:tcPr>
            <w:tcW w:w="732" w:type="dxa"/>
            <w:tcBorders>
              <w:left w:val="single" w:sz="12" w:space="0" w:color="8064A2" w:themeColor="accent4"/>
              <w:right w:val="single" w:sz="12" w:space="0" w:color="8064A2" w:themeColor="accent4"/>
            </w:tcBorders>
          </w:tcPr>
          <w:p w14:paraId="5A4E3061" w14:textId="2B069237"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2</w:t>
            </w:r>
          </w:p>
        </w:tc>
        <w:tc>
          <w:tcPr>
            <w:tcW w:w="1799" w:type="dxa"/>
            <w:tcBorders>
              <w:left w:val="single" w:sz="12" w:space="0" w:color="8064A2" w:themeColor="accent4"/>
              <w:right w:val="single" w:sz="12" w:space="0" w:color="8064A2" w:themeColor="accent4"/>
            </w:tcBorders>
          </w:tcPr>
          <w:p w14:paraId="04A2DC4C" w14:textId="3C15E7F9" w:rsidR="00956CA5" w:rsidRDefault="007D0037"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25/2/2</w:t>
            </w:r>
            <w:r w:rsidR="00284A72">
              <w:t>02</w:t>
            </w:r>
            <w:r>
              <w:t>5</w:t>
            </w:r>
          </w:p>
        </w:tc>
        <w:tc>
          <w:tcPr>
            <w:tcW w:w="1800" w:type="dxa"/>
            <w:tcBorders>
              <w:left w:val="single" w:sz="12" w:space="0" w:color="8064A2" w:themeColor="accent4"/>
              <w:right w:val="single" w:sz="12" w:space="0" w:color="8064A2" w:themeColor="accent4"/>
            </w:tcBorders>
          </w:tcPr>
          <w:p w14:paraId="76EA0807" w14:textId="4D75CF31"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27/2/25</w:t>
            </w:r>
          </w:p>
        </w:tc>
        <w:tc>
          <w:tcPr>
            <w:tcW w:w="1801" w:type="dxa"/>
            <w:tcBorders>
              <w:left w:val="single" w:sz="12" w:space="0" w:color="8064A2" w:themeColor="accent4"/>
              <w:right w:val="single" w:sz="12" w:space="0" w:color="8064A2" w:themeColor="accent4"/>
            </w:tcBorders>
          </w:tcPr>
          <w:p w14:paraId="0B42EC22" w14:textId="7290C84E"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3 Days</w:t>
            </w:r>
          </w:p>
        </w:tc>
      </w:tr>
      <w:tr w:rsidR="00956CA5" w14:paraId="2E6A83EB" w14:textId="77777777" w:rsidTr="00204CD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7F72869" w14:textId="569A4EEE" w:rsidR="00956CA5" w:rsidRPr="007D0037" w:rsidRDefault="007D0037" w:rsidP="00204CDD">
            <w:pPr>
              <w:tabs>
                <w:tab w:val="right" w:pos="9000"/>
              </w:tabs>
              <w:jc w:val="center"/>
              <w:rPr>
                <w:sz w:val="20"/>
                <w:szCs w:val="20"/>
              </w:rPr>
            </w:pPr>
            <w:r>
              <w:rPr>
                <w:sz w:val="20"/>
                <w:szCs w:val="20"/>
              </w:rPr>
              <w:t>Literature Review</w:t>
            </w:r>
          </w:p>
        </w:tc>
        <w:tc>
          <w:tcPr>
            <w:tcW w:w="732" w:type="dxa"/>
            <w:tcBorders>
              <w:left w:val="single" w:sz="12" w:space="0" w:color="8064A2" w:themeColor="accent4"/>
              <w:right w:val="single" w:sz="12" w:space="0" w:color="8064A2" w:themeColor="accent4"/>
            </w:tcBorders>
          </w:tcPr>
          <w:p w14:paraId="0FD63404" w14:textId="2B0D7296"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3</w:t>
            </w:r>
          </w:p>
        </w:tc>
        <w:tc>
          <w:tcPr>
            <w:tcW w:w="1799" w:type="dxa"/>
            <w:tcBorders>
              <w:left w:val="single" w:sz="12" w:space="0" w:color="8064A2" w:themeColor="accent4"/>
              <w:right w:val="single" w:sz="12" w:space="0" w:color="8064A2" w:themeColor="accent4"/>
            </w:tcBorders>
          </w:tcPr>
          <w:p w14:paraId="27963833" w14:textId="1D1C7C0D"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28/2/2025</w:t>
            </w:r>
          </w:p>
        </w:tc>
        <w:tc>
          <w:tcPr>
            <w:tcW w:w="1800" w:type="dxa"/>
            <w:tcBorders>
              <w:left w:val="single" w:sz="12" w:space="0" w:color="8064A2" w:themeColor="accent4"/>
              <w:right w:val="single" w:sz="12" w:space="0" w:color="8064A2" w:themeColor="accent4"/>
            </w:tcBorders>
          </w:tcPr>
          <w:p w14:paraId="48F6BF97" w14:textId="7660A89B"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5/3/2025</w:t>
            </w:r>
          </w:p>
        </w:tc>
        <w:tc>
          <w:tcPr>
            <w:tcW w:w="1801" w:type="dxa"/>
            <w:tcBorders>
              <w:left w:val="single" w:sz="12" w:space="0" w:color="8064A2" w:themeColor="accent4"/>
              <w:right w:val="single" w:sz="12" w:space="0" w:color="8064A2" w:themeColor="accent4"/>
            </w:tcBorders>
          </w:tcPr>
          <w:p w14:paraId="3D20CD23" w14:textId="13AA2995"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6 Days</w:t>
            </w:r>
          </w:p>
        </w:tc>
      </w:tr>
      <w:tr w:rsidR="00956CA5" w14:paraId="6D10D6EE" w14:textId="77777777" w:rsidTr="00204CDD">
        <w:trPr>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47539DCC" w14:textId="2A74B694" w:rsidR="00956CA5" w:rsidRDefault="007D0037" w:rsidP="00204CDD">
            <w:pPr>
              <w:tabs>
                <w:tab w:val="right" w:pos="9000"/>
              </w:tabs>
              <w:jc w:val="center"/>
            </w:pPr>
            <w:r w:rsidRPr="007D0037">
              <w:rPr>
                <w:sz w:val="20"/>
                <w:szCs w:val="20"/>
              </w:rPr>
              <w:t>Identifying System Requirements</w:t>
            </w:r>
          </w:p>
        </w:tc>
        <w:tc>
          <w:tcPr>
            <w:tcW w:w="732" w:type="dxa"/>
            <w:tcBorders>
              <w:left w:val="single" w:sz="12" w:space="0" w:color="8064A2" w:themeColor="accent4"/>
              <w:right w:val="single" w:sz="12" w:space="0" w:color="8064A2" w:themeColor="accent4"/>
            </w:tcBorders>
          </w:tcPr>
          <w:p w14:paraId="6DD96343" w14:textId="134E78A9"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4</w:t>
            </w:r>
          </w:p>
        </w:tc>
        <w:tc>
          <w:tcPr>
            <w:tcW w:w="1799" w:type="dxa"/>
            <w:tcBorders>
              <w:left w:val="single" w:sz="12" w:space="0" w:color="8064A2" w:themeColor="accent4"/>
              <w:right w:val="single" w:sz="12" w:space="0" w:color="8064A2" w:themeColor="accent4"/>
            </w:tcBorders>
          </w:tcPr>
          <w:p w14:paraId="47C1FE78" w14:textId="78F84378"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6/3/2025</w:t>
            </w:r>
          </w:p>
        </w:tc>
        <w:tc>
          <w:tcPr>
            <w:tcW w:w="1800" w:type="dxa"/>
            <w:tcBorders>
              <w:left w:val="single" w:sz="12" w:space="0" w:color="8064A2" w:themeColor="accent4"/>
              <w:right w:val="single" w:sz="12" w:space="0" w:color="8064A2" w:themeColor="accent4"/>
            </w:tcBorders>
          </w:tcPr>
          <w:p w14:paraId="784C289E" w14:textId="5B2F82BF"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10/3/2025</w:t>
            </w:r>
          </w:p>
        </w:tc>
        <w:tc>
          <w:tcPr>
            <w:tcW w:w="1801" w:type="dxa"/>
            <w:tcBorders>
              <w:left w:val="single" w:sz="12" w:space="0" w:color="8064A2" w:themeColor="accent4"/>
              <w:right w:val="single" w:sz="12" w:space="0" w:color="8064A2" w:themeColor="accent4"/>
            </w:tcBorders>
          </w:tcPr>
          <w:p w14:paraId="1CBF2C3D" w14:textId="781A4932" w:rsidR="00956CA5" w:rsidRDefault="00284A72"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5 Days</w:t>
            </w:r>
          </w:p>
        </w:tc>
      </w:tr>
      <w:tr w:rsidR="00956CA5" w14:paraId="677AACA0" w14:textId="77777777" w:rsidTr="00204CD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3A126032" w14:textId="50550342" w:rsidR="00956CA5" w:rsidRDefault="007D0037" w:rsidP="00204CDD">
            <w:pPr>
              <w:tabs>
                <w:tab w:val="right" w:pos="9000"/>
              </w:tabs>
              <w:jc w:val="center"/>
            </w:pPr>
            <w:r w:rsidRPr="007D0037">
              <w:rPr>
                <w:sz w:val="20"/>
                <w:szCs w:val="20"/>
              </w:rPr>
              <w:t>System Design &amp; Prototyping</w:t>
            </w:r>
          </w:p>
        </w:tc>
        <w:tc>
          <w:tcPr>
            <w:tcW w:w="732" w:type="dxa"/>
            <w:tcBorders>
              <w:left w:val="single" w:sz="12" w:space="0" w:color="8064A2" w:themeColor="accent4"/>
              <w:right w:val="single" w:sz="12" w:space="0" w:color="8064A2" w:themeColor="accent4"/>
            </w:tcBorders>
          </w:tcPr>
          <w:p w14:paraId="6E014231" w14:textId="3F0B3FE1"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5</w:t>
            </w:r>
          </w:p>
        </w:tc>
        <w:tc>
          <w:tcPr>
            <w:tcW w:w="1799" w:type="dxa"/>
            <w:tcBorders>
              <w:left w:val="single" w:sz="12" w:space="0" w:color="8064A2" w:themeColor="accent4"/>
              <w:right w:val="single" w:sz="12" w:space="0" w:color="8064A2" w:themeColor="accent4"/>
            </w:tcBorders>
          </w:tcPr>
          <w:p w14:paraId="41553E72" w14:textId="502D187D" w:rsidR="00956CA5" w:rsidRDefault="00284A72"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t>11/3/2025</w:t>
            </w:r>
          </w:p>
        </w:tc>
        <w:tc>
          <w:tcPr>
            <w:tcW w:w="1800" w:type="dxa"/>
            <w:tcBorders>
              <w:left w:val="single" w:sz="12" w:space="0" w:color="8064A2" w:themeColor="accent4"/>
              <w:right w:val="single" w:sz="12" w:space="0" w:color="8064A2" w:themeColor="accent4"/>
            </w:tcBorders>
          </w:tcPr>
          <w:p w14:paraId="7E4983F0" w14:textId="67C6EDC6" w:rsidR="00956CA5" w:rsidRPr="00121A2D" w:rsidRDefault="00121A2D"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655776EF" w14:textId="2D6E8EA0" w:rsidR="00956CA5" w:rsidRDefault="00956CA5" w:rsidP="00F30500">
            <w:pPr>
              <w:tabs>
                <w:tab w:val="right" w:pos="9000"/>
              </w:tabs>
              <w:jc w:val="center"/>
              <w:cnfStyle w:val="000000100000" w:firstRow="0" w:lastRow="0" w:firstColumn="0" w:lastColumn="0" w:oddVBand="0" w:evenVBand="0" w:oddHBand="1" w:evenHBand="0" w:firstRowFirstColumn="0" w:firstRowLastColumn="0" w:lastRowFirstColumn="0" w:lastRowLastColumn="0"/>
            </w:pPr>
          </w:p>
        </w:tc>
      </w:tr>
      <w:tr w:rsidR="00956CA5" w14:paraId="150ECAFD" w14:textId="77777777" w:rsidTr="00204CDD">
        <w:trPr>
          <w:trHeight w:val="53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83D755A" w14:textId="6835B756" w:rsidR="00956CA5" w:rsidRPr="007D0037" w:rsidRDefault="007D0037" w:rsidP="00204CDD">
            <w:pPr>
              <w:tabs>
                <w:tab w:val="right" w:pos="9000"/>
              </w:tabs>
              <w:jc w:val="center"/>
              <w:rPr>
                <w:sz w:val="20"/>
                <w:szCs w:val="20"/>
              </w:rPr>
            </w:pPr>
            <w:r w:rsidRPr="007D0037">
              <w:rPr>
                <w:sz w:val="20"/>
                <w:szCs w:val="20"/>
              </w:rPr>
              <w:t>Development of Android App Dashboard</w:t>
            </w:r>
          </w:p>
        </w:tc>
        <w:tc>
          <w:tcPr>
            <w:tcW w:w="732" w:type="dxa"/>
            <w:tcBorders>
              <w:left w:val="single" w:sz="12" w:space="0" w:color="8064A2" w:themeColor="accent4"/>
              <w:right w:val="single" w:sz="12" w:space="0" w:color="8064A2" w:themeColor="accent4"/>
            </w:tcBorders>
          </w:tcPr>
          <w:p w14:paraId="18CBE7DF" w14:textId="38DE19B6" w:rsidR="00956CA5"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6</w:t>
            </w:r>
          </w:p>
        </w:tc>
        <w:tc>
          <w:tcPr>
            <w:tcW w:w="1799" w:type="dxa"/>
            <w:tcBorders>
              <w:left w:val="single" w:sz="12" w:space="0" w:color="8064A2" w:themeColor="accent4"/>
              <w:right w:val="single" w:sz="12" w:space="0" w:color="8064A2" w:themeColor="accent4"/>
            </w:tcBorders>
          </w:tcPr>
          <w:p w14:paraId="618B183F" w14:textId="0E03A8C0" w:rsidR="00956CA5" w:rsidRDefault="003466F9"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t>1</w:t>
            </w:r>
            <w:r w:rsidR="005138BB">
              <w:t>4</w:t>
            </w:r>
            <w:r>
              <w:t>/3/2025</w:t>
            </w:r>
          </w:p>
        </w:tc>
        <w:tc>
          <w:tcPr>
            <w:tcW w:w="1800" w:type="dxa"/>
            <w:tcBorders>
              <w:left w:val="single" w:sz="12" w:space="0" w:color="8064A2" w:themeColor="accent4"/>
              <w:right w:val="single" w:sz="12" w:space="0" w:color="8064A2" w:themeColor="accent4"/>
            </w:tcBorders>
          </w:tcPr>
          <w:p w14:paraId="302E189B" w14:textId="2F79EDC5" w:rsidR="00956CA5" w:rsidRDefault="00121A2D"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7372C57A" w14:textId="06A33884" w:rsidR="00956CA5" w:rsidRDefault="00956CA5" w:rsidP="00F30500">
            <w:pPr>
              <w:tabs>
                <w:tab w:val="right" w:pos="9000"/>
              </w:tabs>
              <w:jc w:val="center"/>
              <w:cnfStyle w:val="000000000000" w:firstRow="0" w:lastRow="0" w:firstColumn="0" w:lastColumn="0" w:oddVBand="0" w:evenVBand="0" w:oddHBand="0" w:evenHBand="0" w:firstRowFirstColumn="0" w:firstRowLastColumn="0" w:lastRowFirstColumn="0" w:lastRowLastColumn="0"/>
            </w:pPr>
          </w:p>
        </w:tc>
      </w:tr>
      <w:tr w:rsidR="00956CA5" w14:paraId="59898734" w14:textId="77777777" w:rsidTr="00204CDD">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65514720" w14:textId="210208ED" w:rsidR="00956CA5" w:rsidRPr="007D0037" w:rsidRDefault="007D0037" w:rsidP="00204CDD">
            <w:pPr>
              <w:tabs>
                <w:tab w:val="right" w:pos="9000"/>
              </w:tabs>
              <w:jc w:val="center"/>
              <w:rPr>
                <w:sz w:val="20"/>
                <w:szCs w:val="20"/>
              </w:rPr>
            </w:pPr>
            <w:r w:rsidRPr="007D0037">
              <w:rPr>
                <w:sz w:val="20"/>
                <w:szCs w:val="20"/>
              </w:rPr>
              <w:t>Development of Web Dashboard</w:t>
            </w:r>
          </w:p>
        </w:tc>
        <w:tc>
          <w:tcPr>
            <w:tcW w:w="732" w:type="dxa"/>
            <w:tcBorders>
              <w:left w:val="single" w:sz="12" w:space="0" w:color="8064A2" w:themeColor="accent4"/>
              <w:right w:val="single" w:sz="12" w:space="0" w:color="8064A2" w:themeColor="accent4"/>
            </w:tcBorders>
          </w:tcPr>
          <w:p w14:paraId="7A227568" w14:textId="681F6328"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7</w:t>
            </w:r>
          </w:p>
        </w:tc>
        <w:tc>
          <w:tcPr>
            <w:tcW w:w="1799" w:type="dxa"/>
            <w:tcBorders>
              <w:left w:val="single" w:sz="12" w:space="0" w:color="8064A2" w:themeColor="accent4"/>
              <w:right w:val="single" w:sz="12" w:space="0" w:color="8064A2" w:themeColor="accent4"/>
            </w:tcBorders>
          </w:tcPr>
          <w:p w14:paraId="16FF0E5F" w14:textId="0E846087" w:rsidR="00956CA5" w:rsidRDefault="00C336D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14/3/2025</w:t>
            </w:r>
          </w:p>
        </w:tc>
        <w:tc>
          <w:tcPr>
            <w:tcW w:w="1800" w:type="dxa"/>
            <w:tcBorders>
              <w:left w:val="single" w:sz="12" w:space="0" w:color="8064A2" w:themeColor="accent4"/>
              <w:right w:val="single" w:sz="12" w:space="0" w:color="8064A2" w:themeColor="accent4"/>
            </w:tcBorders>
          </w:tcPr>
          <w:p w14:paraId="51D70217" w14:textId="6CECBA94"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rsidRPr="00121A2D">
              <w:t>In Progress</w:t>
            </w:r>
          </w:p>
        </w:tc>
        <w:tc>
          <w:tcPr>
            <w:tcW w:w="1801" w:type="dxa"/>
            <w:tcBorders>
              <w:left w:val="single" w:sz="12" w:space="0" w:color="8064A2" w:themeColor="accent4"/>
              <w:right w:val="single" w:sz="12" w:space="0" w:color="8064A2" w:themeColor="accent4"/>
            </w:tcBorders>
          </w:tcPr>
          <w:p w14:paraId="4078134F" w14:textId="77777777" w:rsidR="00956CA5" w:rsidRDefault="00956CA5">
            <w:pPr>
              <w:tabs>
                <w:tab w:val="right" w:pos="9000"/>
              </w:tabs>
              <w:cnfStyle w:val="000000100000" w:firstRow="0" w:lastRow="0" w:firstColumn="0" w:lastColumn="0" w:oddVBand="0" w:evenVBand="0" w:oddHBand="1" w:evenHBand="0" w:firstRowFirstColumn="0" w:firstRowLastColumn="0" w:lastRowFirstColumn="0" w:lastRowLastColumn="0"/>
            </w:pPr>
          </w:p>
        </w:tc>
      </w:tr>
      <w:tr w:rsidR="007D0037" w14:paraId="2F750DF6" w14:textId="77777777" w:rsidTr="00204CDD">
        <w:trPr>
          <w:trHeight w:val="440"/>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right w:val="single" w:sz="12" w:space="0" w:color="8064A2" w:themeColor="accent4"/>
            </w:tcBorders>
          </w:tcPr>
          <w:p w14:paraId="7AD4DE0A" w14:textId="3053F60E" w:rsidR="007D0037" w:rsidRPr="007D0037" w:rsidRDefault="007D0037" w:rsidP="00204CDD">
            <w:pPr>
              <w:tabs>
                <w:tab w:val="right" w:pos="9000"/>
              </w:tabs>
              <w:jc w:val="center"/>
              <w:rPr>
                <w:sz w:val="20"/>
                <w:szCs w:val="20"/>
              </w:rPr>
            </w:pPr>
            <w:r>
              <w:rPr>
                <w:sz w:val="20"/>
                <w:szCs w:val="20"/>
              </w:rPr>
              <w:t>Hardware &amp; Integration</w:t>
            </w:r>
          </w:p>
        </w:tc>
        <w:tc>
          <w:tcPr>
            <w:tcW w:w="732" w:type="dxa"/>
            <w:tcBorders>
              <w:left w:val="single" w:sz="12" w:space="0" w:color="8064A2" w:themeColor="accent4"/>
              <w:right w:val="single" w:sz="12" w:space="0" w:color="8064A2" w:themeColor="accent4"/>
            </w:tcBorders>
          </w:tcPr>
          <w:p w14:paraId="5357320C" w14:textId="1B5D2B05" w:rsidR="007D0037" w:rsidRDefault="007D0037"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8</w:t>
            </w:r>
          </w:p>
        </w:tc>
        <w:tc>
          <w:tcPr>
            <w:tcW w:w="1799" w:type="dxa"/>
            <w:tcBorders>
              <w:left w:val="single" w:sz="12" w:space="0" w:color="8064A2" w:themeColor="accent4"/>
              <w:right w:val="single" w:sz="12" w:space="0" w:color="8064A2" w:themeColor="accent4"/>
            </w:tcBorders>
          </w:tcPr>
          <w:p w14:paraId="5327DF7C" w14:textId="551736DD" w:rsidR="007D0037" w:rsidRDefault="00121A2D"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w:t>
            </w:r>
          </w:p>
        </w:tc>
        <w:tc>
          <w:tcPr>
            <w:tcW w:w="1800" w:type="dxa"/>
            <w:tcBorders>
              <w:left w:val="single" w:sz="12" w:space="0" w:color="8064A2" w:themeColor="accent4"/>
              <w:right w:val="single" w:sz="12" w:space="0" w:color="8064A2" w:themeColor="accent4"/>
            </w:tcBorders>
          </w:tcPr>
          <w:p w14:paraId="3BB56BD1" w14:textId="07CEA800" w:rsidR="007D0037" w:rsidRDefault="00121A2D" w:rsidP="00204CDD">
            <w:pPr>
              <w:tabs>
                <w:tab w:val="right" w:pos="9000"/>
              </w:tabs>
              <w:jc w:val="center"/>
              <w:cnfStyle w:val="000000000000" w:firstRow="0" w:lastRow="0" w:firstColumn="0" w:lastColumn="0" w:oddVBand="0" w:evenVBand="0" w:oddHBand="0" w:evenHBand="0" w:firstRowFirstColumn="0" w:firstRowLastColumn="0" w:lastRowFirstColumn="0" w:lastRowLastColumn="0"/>
            </w:pPr>
            <w:r>
              <w:t>-</w:t>
            </w:r>
          </w:p>
        </w:tc>
        <w:tc>
          <w:tcPr>
            <w:tcW w:w="1801" w:type="dxa"/>
            <w:tcBorders>
              <w:left w:val="single" w:sz="12" w:space="0" w:color="8064A2" w:themeColor="accent4"/>
              <w:right w:val="single" w:sz="12" w:space="0" w:color="8064A2" w:themeColor="accent4"/>
            </w:tcBorders>
          </w:tcPr>
          <w:p w14:paraId="39F60D9D" w14:textId="35437BC6" w:rsidR="007D0037" w:rsidRDefault="00121A2D">
            <w:pPr>
              <w:tabs>
                <w:tab w:val="right" w:pos="9000"/>
              </w:tabs>
              <w:cnfStyle w:val="000000000000" w:firstRow="0" w:lastRow="0" w:firstColumn="0" w:lastColumn="0" w:oddVBand="0" w:evenVBand="0" w:oddHBand="0" w:evenHBand="0" w:firstRowFirstColumn="0" w:firstRowLastColumn="0" w:lastRowFirstColumn="0" w:lastRowLastColumn="0"/>
            </w:pPr>
            <w:r>
              <w:t>-</w:t>
            </w:r>
          </w:p>
        </w:tc>
      </w:tr>
      <w:tr w:rsidR="00956CA5" w14:paraId="184DCB47" w14:textId="77777777" w:rsidTr="00F30500">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4230" w:type="dxa"/>
            <w:tcBorders>
              <w:left w:val="single" w:sz="12" w:space="0" w:color="8064A2" w:themeColor="accent4"/>
              <w:bottom w:val="single" w:sz="12" w:space="0" w:color="8064A2" w:themeColor="accent4"/>
              <w:right w:val="single" w:sz="12" w:space="0" w:color="8064A2" w:themeColor="accent4"/>
            </w:tcBorders>
          </w:tcPr>
          <w:p w14:paraId="738E1483" w14:textId="1E30224F" w:rsidR="00956CA5" w:rsidRPr="007D0037" w:rsidRDefault="007D0037" w:rsidP="00204CDD">
            <w:pPr>
              <w:tabs>
                <w:tab w:val="right" w:pos="9000"/>
              </w:tabs>
              <w:jc w:val="center"/>
              <w:rPr>
                <w:sz w:val="20"/>
                <w:szCs w:val="20"/>
              </w:rPr>
            </w:pPr>
            <w:r>
              <w:rPr>
                <w:sz w:val="20"/>
                <w:szCs w:val="20"/>
              </w:rPr>
              <w:t>Testing and Debugging</w:t>
            </w:r>
          </w:p>
        </w:tc>
        <w:tc>
          <w:tcPr>
            <w:tcW w:w="732" w:type="dxa"/>
            <w:tcBorders>
              <w:left w:val="single" w:sz="12" w:space="0" w:color="8064A2" w:themeColor="accent4"/>
              <w:bottom w:val="single" w:sz="12" w:space="0" w:color="8064A2" w:themeColor="accent4"/>
              <w:right w:val="single" w:sz="12" w:space="0" w:color="8064A2" w:themeColor="accent4"/>
            </w:tcBorders>
          </w:tcPr>
          <w:p w14:paraId="2CB5E62B" w14:textId="5F70AEDF" w:rsidR="00956CA5" w:rsidRDefault="007D0037"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9</w:t>
            </w:r>
          </w:p>
        </w:tc>
        <w:tc>
          <w:tcPr>
            <w:tcW w:w="1799" w:type="dxa"/>
            <w:tcBorders>
              <w:left w:val="single" w:sz="12" w:space="0" w:color="8064A2" w:themeColor="accent4"/>
              <w:bottom w:val="single" w:sz="12" w:space="0" w:color="8064A2" w:themeColor="accent4"/>
              <w:right w:val="single" w:sz="12" w:space="0" w:color="8064A2" w:themeColor="accent4"/>
            </w:tcBorders>
          </w:tcPr>
          <w:p w14:paraId="594BCDC5" w14:textId="4E244266"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w:t>
            </w:r>
          </w:p>
        </w:tc>
        <w:tc>
          <w:tcPr>
            <w:tcW w:w="1800" w:type="dxa"/>
            <w:tcBorders>
              <w:left w:val="single" w:sz="12" w:space="0" w:color="8064A2" w:themeColor="accent4"/>
              <w:bottom w:val="single" w:sz="12" w:space="0" w:color="8064A2" w:themeColor="accent4"/>
              <w:right w:val="single" w:sz="12" w:space="0" w:color="8064A2" w:themeColor="accent4"/>
            </w:tcBorders>
          </w:tcPr>
          <w:p w14:paraId="4C21E9B7" w14:textId="09DD47FF" w:rsidR="00956CA5" w:rsidRDefault="00121A2D" w:rsidP="00204CDD">
            <w:pPr>
              <w:tabs>
                <w:tab w:val="right" w:pos="9000"/>
              </w:tabs>
              <w:jc w:val="center"/>
              <w:cnfStyle w:val="000000100000" w:firstRow="0" w:lastRow="0" w:firstColumn="0" w:lastColumn="0" w:oddVBand="0" w:evenVBand="0" w:oddHBand="1" w:evenHBand="0" w:firstRowFirstColumn="0" w:firstRowLastColumn="0" w:lastRowFirstColumn="0" w:lastRowLastColumn="0"/>
            </w:pPr>
            <w:r>
              <w:t>-</w:t>
            </w:r>
          </w:p>
        </w:tc>
        <w:tc>
          <w:tcPr>
            <w:tcW w:w="1801" w:type="dxa"/>
            <w:tcBorders>
              <w:left w:val="single" w:sz="12" w:space="0" w:color="8064A2" w:themeColor="accent4"/>
              <w:bottom w:val="single" w:sz="12" w:space="0" w:color="8064A2" w:themeColor="accent4"/>
              <w:right w:val="single" w:sz="12" w:space="0" w:color="8064A2" w:themeColor="accent4"/>
            </w:tcBorders>
          </w:tcPr>
          <w:p w14:paraId="4C0FE194" w14:textId="7D95378C" w:rsidR="00956CA5" w:rsidRDefault="00121A2D">
            <w:pPr>
              <w:tabs>
                <w:tab w:val="right" w:pos="9000"/>
              </w:tabs>
              <w:cnfStyle w:val="000000100000" w:firstRow="0" w:lastRow="0" w:firstColumn="0" w:lastColumn="0" w:oddVBand="0" w:evenVBand="0" w:oddHBand="1" w:evenHBand="0" w:firstRowFirstColumn="0" w:firstRowLastColumn="0" w:lastRowFirstColumn="0" w:lastRowLastColumn="0"/>
            </w:pPr>
            <w:r>
              <w:t>-</w:t>
            </w:r>
          </w:p>
        </w:tc>
      </w:tr>
    </w:tbl>
    <w:p w14:paraId="63023E71" w14:textId="24F54566" w:rsidR="00A76750" w:rsidRDefault="00A76750">
      <w:pPr>
        <w:tabs>
          <w:tab w:val="right" w:pos="9000"/>
        </w:tabs>
        <w:ind w:firstLine="90"/>
      </w:pPr>
    </w:p>
    <w:p w14:paraId="0B0AA688" w14:textId="77777777" w:rsidR="00A76750" w:rsidRDefault="00A76750">
      <w:pPr>
        <w:tabs>
          <w:tab w:val="right" w:pos="9000"/>
        </w:tabs>
        <w:ind w:firstLine="90"/>
      </w:pPr>
      <w:bookmarkStart w:id="133" w:name="_heading=h.19c6y18" w:colFirst="0" w:colLast="0"/>
      <w:bookmarkEnd w:id="133"/>
    </w:p>
    <w:p w14:paraId="32A374B7" w14:textId="77777777" w:rsidR="00A76750" w:rsidRDefault="0096384C">
      <w:pPr>
        <w:pStyle w:val="Heading3"/>
        <w:numPr>
          <w:ilvl w:val="2"/>
          <w:numId w:val="3"/>
        </w:numPr>
      </w:pPr>
      <w:bookmarkStart w:id="134" w:name="_Toc197866435"/>
      <w:r>
        <w:t>Ethical and Social Considerations</w:t>
      </w:r>
      <w:bookmarkEnd w:id="134"/>
    </w:p>
    <w:p w14:paraId="43C16AFE" w14:textId="56F5BDAD" w:rsidR="00A76750" w:rsidRDefault="005E7D69" w:rsidP="005E7D69">
      <w:pPr>
        <w:pStyle w:val="ListParagraph"/>
        <w:numPr>
          <w:ilvl w:val="0"/>
          <w:numId w:val="6"/>
        </w:numPr>
        <w:jc w:val="both"/>
      </w:pPr>
      <w:r>
        <w:t>Security: NFC encryption to deter hacking.</w:t>
      </w:r>
    </w:p>
    <w:p w14:paraId="2C7A7E4D" w14:textId="6EC8AF07" w:rsidR="005E7D69" w:rsidRDefault="005E7D69" w:rsidP="005E7D69">
      <w:pPr>
        <w:pStyle w:val="ListParagraph"/>
        <w:numPr>
          <w:ilvl w:val="0"/>
          <w:numId w:val="6"/>
        </w:numPr>
        <w:jc w:val="both"/>
      </w:pPr>
      <w:r>
        <w:t>Accessibility: Mobile data costs may burden operators in low-coverage areas.</w:t>
      </w:r>
    </w:p>
    <w:p w14:paraId="23EF85BF" w14:textId="0626C940" w:rsidR="005E7D69" w:rsidRDefault="005E7D69" w:rsidP="005E7D69">
      <w:pPr>
        <w:pStyle w:val="ListParagraph"/>
        <w:numPr>
          <w:ilvl w:val="0"/>
          <w:numId w:val="6"/>
        </w:numPr>
        <w:jc w:val="both"/>
      </w:pPr>
      <w:r>
        <w:t>Inclusivity: Ensures unbanked users can access prepaid NFC cards.</w:t>
      </w:r>
    </w:p>
    <w:p w14:paraId="19035187" w14:textId="139859AA" w:rsidR="005E7D69" w:rsidRDefault="005E7D69" w:rsidP="005E7D69">
      <w:pPr>
        <w:pStyle w:val="ListParagraph"/>
        <w:numPr>
          <w:ilvl w:val="0"/>
          <w:numId w:val="6"/>
        </w:numPr>
        <w:jc w:val="both"/>
      </w:pPr>
      <w:r>
        <w:t>Privacy: Anonymize GPS/payment data to protect user identities</w:t>
      </w:r>
      <w:r w:rsidR="00143D7F">
        <w:t>.</w:t>
      </w:r>
    </w:p>
    <w:p w14:paraId="56B49244" w14:textId="21F4C149" w:rsidR="00143D7F" w:rsidRDefault="00143D7F" w:rsidP="005E7D69">
      <w:pPr>
        <w:pStyle w:val="ListParagraph"/>
        <w:numPr>
          <w:ilvl w:val="0"/>
          <w:numId w:val="6"/>
        </w:numPr>
        <w:jc w:val="both"/>
      </w:pPr>
      <w:r>
        <w:t xml:space="preserve">Transparency: Clear pricing and transaction records for agents. </w:t>
      </w:r>
    </w:p>
    <w:p w14:paraId="6E327C4B" w14:textId="77777777" w:rsidR="00A76750" w:rsidRDefault="00A76750"/>
    <w:p w14:paraId="21D74A46" w14:textId="77777777" w:rsidR="00A76750" w:rsidRDefault="0096384C">
      <w:pPr>
        <w:pStyle w:val="Heading3"/>
        <w:numPr>
          <w:ilvl w:val="2"/>
          <w:numId w:val="3"/>
        </w:numPr>
      </w:pPr>
      <w:bookmarkStart w:id="135" w:name="_Toc197866436"/>
      <w:r>
        <w:t>Environmental and Sustainability Considerations</w:t>
      </w:r>
      <w:bookmarkEnd w:id="135"/>
    </w:p>
    <w:p w14:paraId="5B49312D" w14:textId="00DE4771" w:rsidR="00A76750" w:rsidRDefault="00143D7F">
      <w:pPr>
        <w:ind w:firstLine="576"/>
        <w:jc w:val="both"/>
      </w:pPr>
      <w:r w:rsidRPr="00143D7F">
        <w:t>The project has minimal environmental impact. Digital payments reduce paper ticket waste, while optimized routes may lower fuel consumption. Future iterations could incorpo</w:t>
      </w:r>
      <w:r>
        <w:t>rate electric bus compatibility</w:t>
      </w:r>
      <w:r w:rsidR="0096384C">
        <w:t>.</w:t>
      </w:r>
    </w:p>
    <w:p w14:paraId="21F06BB5" w14:textId="77777777" w:rsidR="00A76750" w:rsidRDefault="00A76750">
      <w:pPr>
        <w:tabs>
          <w:tab w:val="right" w:pos="9027"/>
        </w:tabs>
        <w:jc w:val="both"/>
      </w:pPr>
    </w:p>
    <w:p w14:paraId="1F60C8DC" w14:textId="77777777" w:rsidR="00A76750" w:rsidRDefault="0096384C">
      <w:pPr>
        <w:pStyle w:val="Heading3"/>
        <w:numPr>
          <w:ilvl w:val="2"/>
          <w:numId w:val="3"/>
        </w:numPr>
      </w:pPr>
      <w:bookmarkStart w:id="136" w:name="_Toc197866437"/>
      <w:r>
        <w:t>Relevant Standards</w:t>
      </w:r>
      <w:bookmarkEnd w:id="136"/>
    </w:p>
    <w:p w14:paraId="5F066C0C" w14:textId="088FA15B" w:rsidR="00A76750" w:rsidRDefault="00143D7F" w:rsidP="00143D7F">
      <w:pPr>
        <w:pStyle w:val="ListParagraph"/>
        <w:numPr>
          <w:ilvl w:val="0"/>
          <w:numId w:val="7"/>
        </w:numPr>
        <w:jc w:val="both"/>
      </w:pPr>
      <w:r>
        <w:t xml:space="preserve">Payment Security: ISO/IEC 14443 (NFC </w:t>
      </w:r>
      <w:r w:rsidRPr="00143D7F">
        <w:t>standards), PCI DSS (QR code transactions).</w:t>
      </w:r>
    </w:p>
    <w:p w14:paraId="092DE43F" w14:textId="5648D22A" w:rsidR="00143D7F" w:rsidRDefault="00143D7F" w:rsidP="00143D7F">
      <w:pPr>
        <w:pStyle w:val="ListParagraph"/>
        <w:numPr>
          <w:ilvl w:val="0"/>
          <w:numId w:val="7"/>
        </w:numPr>
        <w:jc w:val="both"/>
      </w:pPr>
      <w:r w:rsidRPr="00143D7F">
        <w:lastRenderedPageBreak/>
        <w:t>Accessibility: WCAG 2.1 (for mobile/web app usability)</w:t>
      </w:r>
      <w:r>
        <w:t>.</w:t>
      </w:r>
    </w:p>
    <w:p w14:paraId="42B36BA6" w14:textId="20F32B25" w:rsidR="00143D7F" w:rsidRDefault="00143D7F" w:rsidP="00143D7F">
      <w:pPr>
        <w:pStyle w:val="ListParagraph"/>
        <w:numPr>
          <w:ilvl w:val="0"/>
          <w:numId w:val="7"/>
        </w:numPr>
        <w:jc w:val="both"/>
      </w:pPr>
      <w:r w:rsidRPr="00143D7F">
        <w:t xml:space="preserve">Mobile Data: 4G/5G reliance (no </w:t>
      </w:r>
      <w:proofErr w:type="spellStart"/>
      <w:r w:rsidRPr="00143D7F">
        <w:t>WiFi</w:t>
      </w:r>
      <w:proofErr w:type="spellEnd"/>
      <w:r w:rsidRPr="00143D7F">
        <w:t>).</w:t>
      </w:r>
    </w:p>
    <w:p w14:paraId="146BF72E" w14:textId="77777777" w:rsidR="00A76750" w:rsidRDefault="00A76750"/>
    <w:p w14:paraId="0CF66BFE" w14:textId="77777777" w:rsidR="00A76750" w:rsidRDefault="0096384C">
      <w:pPr>
        <w:pStyle w:val="Heading2"/>
        <w:numPr>
          <w:ilvl w:val="1"/>
          <w:numId w:val="3"/>
        </w:numPr>
        <w:jc w:val="both"/>
      </w:pPr>
      <w:bookmarkStart w:id="137" w:name="_Toc197866438"/>
      <w:r>
        <w:t>Conclusion</w:t>
      </w:r>
      <w:bookmarkEnd w:id="137"/>
    </w:p>
    <w:p w14:paraId="7C76E5AC" w14:textId="10CA814E" w:rsidR="00143D7F" w:rsidRDefault="00143D7F" w:rsidP="00143D7F">
      <w:pPr>
        <w:ind w:firstLine="576"/>
        <w:jc w:val="both"/>
      </w:pPr>
      <w:r>
        <w:t>Chapter 3 has presented the comprehensive system design for the Bus Management System, detailing both its technical architecture and non-technical considerations. Through requirements analysis and specification, we established the functional needs of the system, supported by use case diagrams that illustrate user interactions. The system architecture was defined using a client-server model with Firebase backend, while class diagrams, sequence diagrams, and activity diagrams provided visual representations of the system's structure and workflows. The Entity-Relationship diagram further clarified the data model supporting the application.</w:t>
      </w:r>
    </w:p>
    <w:p w14:paraId="12098F59" w14:textId="0D32B22A" w:rsidR="00143D7F" w:rsidRDefault="00143D7F" w:rsidP="00143D7F">
      <w:pPr>
        <w:ind w:firstLine="576"/>
        <w:jc w:val="both"/>
      </w:pPr>
      <w:r>
        <w:t>The non-technical aspects section addressed critical implementation factors including financial viability, stakeholder impacts, and project scope limitations. Key risks were identified, particularly around network dependency and security vulnerabilities, along with mitigation strategies. The project schedule outlined an achievable development timeline, while ethical and environmental considerations ensured responsible system design. Relevant standards were documented to guarantee compliance with industry best practices.</w:t>
      </w:r>
    </w:p>
    <w:p w14:paraId="64999F4D" w14:textId="33C474F0" w:rsidR="00A76750" w:rsidRDefault="00143D7F" w:rsidP="00143D7F">
      <w:pPr>
        <w:ind w:firstLine="576"/>
        <w:jc w:val="both"/>
      </w:pPr>
      <w:r>
        <w:t>This chapter successfully bridges the gap between conceptual planning and practical implementation, providing a robust foundation for the system's development. The design balances technical innovation with real-world constraints, ensuring the solution is both functional and sustainable. With these elements thoroughly addressed, the project is well-positioned to move into the development phase while maintaining alignment with its core objectives of improving bus transportation efficiency through digital transformation</w:t>
      </w:r>
      <w:r w:rsidR="0096384C">
        <w:t>.</w:t>
      </w:r>
    </w:p>
    <w:p w14:paraId="7481375E" w14:textId="77777777" w:rsidR="00A76750" w:rsidRDefault="00A76750">
      <w:pPr>
        <w:jc w:val="both"/>
      </w:pPr>
    </w:p>
    <w:p w14:paraId="1C360EA8" w14:textId="77777777" w:rsidR="00A76750" w:rsidRDefault="00A76750">
      <w:pPr>
        <w:jc w:val="both"/>
      </w:pPr>
    </w:p>
    <w:p w14:paraId="60DD0019" w14:textId="77777777" w:rsidR="00A76750" w:rsidRDefault="00A76750"/>
    <w:p w14:paraId="19599A59" w14:textId="77777777" w:rsidR="00A76750" w:rsidRDefault="0096384C">
      <w:pPr>
        <w:spacing w:line="240" w:lineRule="auto"/>
      </w:pPr>
      <w:r>
        <w:br w:type="page"/>
      </w:r>
    </w:p>
    <w:p w14:paraId="1D8304F4" w14:textId="77777777" w:rsidR="00A76750" w:rsidRDefault="0096384C">
      <w:pPr>
        <w:pStyle w:val="Heading1"/>
        <w:numPr>
          <w:ilvl w:val="0"/>
          <w:numId w:val="3"/>
        </w:numPr>
      </w:pPr>
      <w:r>
        <w:lastRenderedPageBreak/>
        <w:br/>
      </w:r>
      <w:bookmarkStart w:id="138" w:name="_Toc197866439"/>
      <w:r>
        <w:t>Implementation/Simulation and Testing</w:t>
      </w:r>
      <w:bookmarkEnd w:id="138"/>
    </w:p>
    <w:p w14:paraId="4661B618" w14:textId="77777777" w:rsidR="00A76750" w:rsidRDefault="00A76750">
      <w:pPr>
        <w:tabs>
          <w:tab w:val="right" w:pos="9000"/>
        </w:tabs>
        <w:jc w:val="both"/>
      </w:pPr>
    </w:p>
    <w:p w14:paraId="2D938C10" w14:textId="77777777" w:rsidR="00A76750" w:rsidRDefault="0096384C">
      <w:pPr>
        <w:pStyle w:val="Heading2"/>
        <w:numPr>
          <w:ilvl w:val="1"/>
          <w:numId w:val="3"/>
        </w:numPr>
        <w:jc w:val="both"/>
      </w:pPr>
      <w:bookmarkStart w:id="139" w:name="_Toc197866440"/>
      <w:r>
        <w:t>Introduction</w:t>
      </w:r>
      <w:bookmarkEnd w:id="139"/>
    </w:p>
    <w:p w14:paraId="10711762" w14:textId="159661AD" w:rsidR="00A76750" w:rsidRDefault="004950EF" w:rsidP="005F3B22">
      <w:pPr>
        <w:ind w:firstLine="576"/>
        <w:jc w:val="both"/>
      </w:pPr>
      <w:r>
        <w:t xml:space="preserve">This chapter details the practical execution of the Bus Management System, </w:t>
      </w:r>
      <w:r w:rsidRPr="004950EF">
        <w:t>covering the tools used, implementation steps, testing procedures, and results. Section 4.2 lists and defines the tools employed in the project, explaining their roles in development. Section 4.3 outlines the implementation process, including key code fragments and system integration. Section 4.4 describes the test cases and acceptance criteria, along with the outcomes of feature testing. Finally, Section 4.5 concludes the chapter, summarizing achievements and noting any limitations or future improvements that could enhance the system.</w:t>
      </w:r>
    </w:p>
    <w:p w14:paraId="5D9ACEB6" w14:textId="77777777" w:rsidR="00A76750" w:rsidRDefault="00A76750">
      <w:pPr>
        <w:tabs>
          <w:tab w:val="right" w:pos="9000"/>
        </w:tabs>
        <w:jc w:val="both"/>
      </w:pPr>
    </w:p>
    <w:p w14:paraId="16F8FA3B" w14:textId="77777777" w:rsidR="00A76750" w:rsidRDefault="0096384C">
      <w:pPr>
        <w:pStyle w:val="Heading2"/>
        <w:numPr>
          <w:ilvl w:val="1"/>
          <w:numId w:val="3"/>
        </w:numPr>
        <w:jc w:val="both"/>
      </w:pPr>
      <w:bookmarkStart w:id="140" w:name="_Toc197866441"/>
      <w:r>
        <w:t>Implementation Tools</w:t>
      </w:r>
      <w:bookmarkEnd w:id="140"/>
    </w:p>
    <w:p w14:paraId="462F0B21" w14:textId="4BDFB2E5" w:rsidR="00961C88" w:rsidRDefault="00961C88">
      <w:pPr>
        <w:ind w:firstLine="576"/>
        <w:jc w:val="both"/>
      </w:pPr>
      <w:r>
        <w:t xml:space="preserve">Below are the tools used in the project, along </w:t>
      </w:r>
      <w:r w:rsidRPr="00961C88">
        <w:t>with their definitions and applications:</w:t>
      </w:r>
    </w:p>
    <w:p w14:paraId="244CFB88" w14:textId="33430DBD" w:rsidR="00961C88" w:rsidRDefault="00961C88" w:rsidP="00961C88">
      <w:pPr>
        <w:pStyle w:val="ListParagraph"/>
        <w:numPr>
          <w:ilvl w:val="0"/>
          <w:numId w:val="23"/>
        </w:numPr>
        <w:jc w:val="both"/>
      </w:pPr>
      <w:r>
        <w:t>Android Studio:</w:t>
      </w:r>
    </w:p>
    <w:p w14:paraId="2E72CBF3" w14:textId="7D6682FF" w:rsidR="00961C88" w:rsidRDefault="00961C88" w:rsidP="00961C88">
      <w:pPr>
        <w:pStyle w:val="ListParagraph"/>
        <w:numPr>
          <w:ilvl w:val="1"/>
          <w:numId w:val="23"/>
        </w:numPr>
        <w:jc w:val="both"/>
      </w:pPr>
      <w:r>
        <w:t xml:space="preserve">Definition: </w:t>
      </w:r>
      <w:r w:rsidRPr="00961C88">
        <w:t>An integrated development environment (IDE) for Android app development.</w:t>
      </w:r>
    </w:p>
    <w:p w14:paraId="60BC5F74" w14:textId="3ED97DA7" w:rsidR="00961C88" w:rsidRDefault="00961C88" w:rsidP="00961C88">
      <w:pPr>
        <w:pStyle w:val="ListParagraph"/>
        <w:numPr>
          <w:ilvl w:val="1"/>
          <w:numId w:val="23"/>
        </w:numPr>
        <w:jc w:val="both"/>
      </w:pPr>
      <w:r>
        <w:t xml:space="preserve">Usage: </w:t>
      </w:r>
      <w:r w:rsidRPr="00961C88">
        <w:t>Used to build the passenger and bus-side mobile apps, leveraging its emulator and Firebase integration.</w:t>
      </w:r>
    </w:p>
    <w:p w14:paraId="38B64563" w14:textId="51445948" w:rsidR="00961C88" w:rsidRDefault="00961C88" w:rsidP="00961C88">
      <w:pPr>
        <w:pStyle w:val="ListParagraph"/>
        <w:numPr>
          <w:ilvl w:val="0"/>
          <w:numId w:val="23"/>
        </w:numPr>
        <w:jc w:val="both"/>
      </w:pPr>
      <w:r w:rsidRPr="00961C88">
        <w:t>Firebase (</w:t>
      </w:r>
      <w:proofErr w:type="spellStart"/>
      <w:r w:rsidRPr="00961C88">
        <w:t>Firestore</w:t>
      </w:r>
      <w:proofErr w:type="spellEnd"/>
      <w:r w:rsidRPr="00961C88">
        <w:t xml:space="preserve">, </w:t>
      </w:r>
      <w:proofErr w:type="spellStart"/>
      <w:r w:rsidRPr="00961C88">
        <w:t>Realtime</w:t>
      </w:r>
      <w:proofErr w:type="spellEnd"/>
      <w:r w:rsidRPr="00961C88">
        <w:t xml:space="preserve"> Database)</w:t>
      </w:r>
      <w:r>
        <w:t>:</w:t>
      </w:r>
    </w:p>
    <w:p w14:paraId="4621FFAA" w14:textId="0A0539AB" w:rsidR="00961C88" w:rsidRDefault="00961C88" w:rsidP="00961C88">
      <w:pPr>
        <w:pStyle w:val="ListParagraph"/>
        <w:numPr>
          <w:ilvl w:val="1"/>
          <w:numId w:val="23"/>
        </w:numPr>
        <w:jc w:val="both"/>
      </w:pPr>
      <w:r>
        <w:t xml:space="preserve">  Definition</w:t>
      </w:r>
      <w:r w:rsidRPr="00961C88">
        <w:t xml:space="preserve">: A NoSQL cloud database and backend service by Google.  </w:t>
      </w:r>
    </w:p>
    <w:p w14:paraId="0582162A" w14:textId="2681F01B" w:rsidR="00961C88" w:rsidRDefault="00961C88" w:rsidP="007874D0">
      <w:pPr>
        <w:pStyle w:val="ListParagraph"/>
        <w:numPr>
          <w:ilvl w:val="1"/>
          <w:numId w:val="23"/>
        </w:numPr>
        <w:jc w:val="both"/>
      </w:pPr>
      <w:r>
        <w:t>Usage</w:t>
      </w:r>
      <w:r w:rsidRPr="00961C88">
        <w:t xml:space="preserve">: </w:t>
      </w:r>
      <w:proofErr w:type="spellStart"/>
      <w:r w:rsidRPr="00961C88">
        <w:t>Firestore</w:t>
      </w:r>
      <w:proofErr w:type="spellEnd"/>
      <w:r w:rsidRPr="00961C88">
        <w:t xml:space="preserve"> stores </w:t>
      </w:r>
      <w:r>
        <w:t xml:space="preserve">{users, </w:t>
      </w:r>
      <w:r w:rsidRPr="00961C88">
        <w:t>transaction</w:t>
      </w:r>
      <w:r>
        <w:t xml:space="preserve">s, cards, buses, </w:t>
      </w:r>
      <w:proofErr w:type="spellStart"/>
      <w:r>
        <w:t>qrPayments</w:t>
      </w:r>
      <w:proofErr w:type="spellEnd"/>
      <w:r>
        <w:t>, lines, stations}</w:t>
      </w:r>
      <w:r w:rsidRPr="00961C88">
        <w:t xml:space="preserve"> data; </w:t>
      </w:r>
      <w:proofErr w:type="spellStart"/>
      <w:r w:rsidRPr="00961C88">
        <w:t>Realtime</w:t>
      </w:r>
      <w:proofErr w:type="spellEnd"/>
      <w:r w:rsidRPr="00961C88">
        <w:t xml:space="preserve"> Database handles live bus GPS tracking.</w:t>
      </w:r>
      <w:r w:rsidR="007874D0">
        <w:t xml:space="preserve"> Moreover, it </w:t>
      </w:r>
      <w:proofErr w:type="gramStart"/>
      <w:r w:rsidR="007874D0">
        <w:t>provide</w:t>
      </w:r>
      <w:proofErr w:type="gramEnd"/>
      <w:r w:rsidR="007874D0">
        <w:t xml:space="preserve"> </w:t>
      </w:r>
      <w:proofErr w:type="spellStart"/>
      <w:r w:rsidR="007874D0">
        <w:t>FirebaseAuth</w:t>
      </w:r>
      <w:proofErr w:type="spellEnd"/>
      <w:r w:rsidR="007874D0">
        <w:t xml:space="preserve"> interface that provide various authentication methods.</w:t>
      </w:r>
    </w:p>
    <w:p w14:paraId="6197DF37" w14:textId="028B2D36" w:rsidR="00961C88" w:rsidRDefault="00961C88" w:rsidP="00961C88">
      <w:pPr>
        <w:pStyle w:val="ListParagraph"/>
        <w:numPr>
          <w:ilvl w:val="0"/>
          <w:numId w:val="23"/>
        </w:numPr>
        <w:jc w:val="both"/>
      </w:pPr>
      <w:r w:rsidRPr="00961C88">
        <w:lastRenderedPageBreak/>
        <w:t>NFC Tags</w:t>
      </w:r>
      <w:r>
        <w:t>:</w:t>
      </w:r>
    </w:p>
    <w:p w14:paraId="30522106" w14:textId="52D7958D" w:rsidR="00961C88" w:rsidRDefault="00326D76" w:rsidP="00326D76">
      <w:pPr>
        <w:pStyle w:val="ListParagraph"/>
        <w:numPr>
          <w:ilvl w:val="1"/>
          <w:numId w:val="23"/>
        </w:numPr>
        <w:jc w:val="both"/>
      </w:pPr>
      <w:r>
        <w:t xml:space="preserve">Definition: </w:t>
      </w:r>
      <w:r w:rsidRPr="00326D76">
        <w:t>Passive devices storing data for contactless communication.</w:t>
      </w:r>
    </w:p>
    <w:p w14:paraId="339130E5" w14:textId="6447DB77" w:rsidR="00326D76" w:rsidRDefault="00326D76" w:rsidP="00326D76">
      <w:pPr>
        <w:pStyle w:val="ListParagraph"/>
        <w:numPr>
          <w:ilvl w:val="1"/>
          <w:numId w:val="23"/>
        </w:numPr>
        <w:jc w:val="both"/>
      </w:pPr>
      <w:r>
        <w:t xml:space="preserve">Usage: </w:t>
      </w:r>
      <w:r w:rsidRPr="00326D76">
        <w:t>Embedded in cards for fare payments via the bus-side NFC scanner.</w:t>
      </w:r>
    </w:p>
    <w:p w14:paraId="33BB560C" w14:textId="440C3B19" w:rsidR="00326D76" w:rsidRDefault="00326D76" w:rsidP="00326D76">
      <w:pPr>
        <w:pStyle w:val="ListParagraph"/>
        <w:numPr>
          <w:ilvl w:val="0"/>
          <w:numId w:val="23"/>
        </w:numPr>
        <w:jc w:val="both"/>
      </w:pPr>
      <w:r w:rsidRPr="00326D76">
        <w:t>Arduino Uno R3</w:t>
      </w:r>
      <w:r>
        <w:t>:</w:t>
      </w:r>
    </w:p>
    <w:p w14:paraId="2443F9D6" w14:textId="5B4BD368" w:rsidR="00326D76" w:rsidRDefault="00326D76" w:rsidP="00326D76">
      <w:pPr>
        <w:pStyle w:val="ListParagraph"/>
        <w:numPr>
          <w:ilvl w:val="1"/>
          <w:numId w:val="23"/>
        </w:numPr>
        <w:jc w:val="both"/>
      </w:pPr>
      <w:r>
        <w:t xml:space="preserve">Definition: </w:t>
      </w:r>
      <w:r w:rsidRPr="00326D76">
        <w:t>A microcontroller board for hardware prototyping.</w:t>
      </w:r>
    </w:p>
    <w:p w14:paraId="06FA1F51" w14:textId="5EAAE6AC" w:rsidR="00326D76" w:rsidRDefault="00326D76" w:rsidP="005F3B22">
      <w:pPr>
        <w:pStyle w:val="ListParagraph"/>
        <w:numPr>
          <w:ilvl w:val="1"/>
          <w:numId w:val="23"/>
        </w:numPr>
        <w:jc w:val="both"/>
      </w:pPr>
      <w:r>
        <w:t xml:space="preserve">Usage: </w:t>
      </w:r>
      <w:r w:rsidRPr="00326D76">
        <w:t>Powers the NFC (RC522) sca</w:t>
      </w:r>
      <w:r w:rsidR="005F3B22">
        <w:t xml:space="preserve">nner on buses to read </w:t>
      </w:r>
      <w:r w:rsidRPr="00326D76">
        <w:t>tags</w:t>
      </w:r>
      <w:r w:rsidR="005F3B22">
        <w:t xml:space="preserve"> and add the UID of tags </w:t>
      </w:r>
      <w:proofErr w:type="spellStart"/>
      <w:r w:rsidR="005F3B22">
        <w:t>readed</w:t>
      </w:r>
      <w:proofErr w:type="spellEnd"/>
      <w:r w:rsidR="005F3B22">
        <w:t xml:space="preserve"> to database manually</w:t>
      </w:r>
      <w:r w:rsidRPr="00326D76">
        <w:t>.</w:t>
      </w:r>
    </w:p>
    <w:p w14:paraId="518C4A6C" w14:textId="77777777" w:rsidR="00326D76" w:rsidRDefault="00326D76" w:rsidP="00326D76">
      <w:pPr>
        <w:pStyle w:val="ListParagraph"/>
        <w:numPr>
          <w:ilvl w:val="0"/>
          <w:numId w:val="23"/>
        </w:numPr>
        <w:jc w:val="both"/>
      </w:pPr>
      <w:r w:rsidRPr="00326D76">
        <w:t>RC522 Module</w:t>
      </w:r>
      <w:r>
        <w:t>:</w:t>
      </w:r>
    </w:p>
    <w:p w14:paraId="68A4624D" w14:textId="22251281" w:rsidR="00A76750" w:rsidRDefault="0096384C" w:rsidP="00326D76">
      <w:pPr>
        <w:pStyle w:val="ListParagraph"/>
        <w:numPr>
          <w:ilvl w:val="1"/>
          <w:numId w:val="23"/>
        </w:numPr>
        <w:jc w:val="both"/>
      </w:pPr>
      <w:r>
        <w:t xml:space="preserve"> </w:t>
      </w:r>
      <w:r w:rsidR="00326D76">
        <w:t xml:space="preserve">Definition; </w:t>
      </w:r>
      <w:r w:rsidR="00326D76" w:rsidRPr="00326D76">
        <w:t>A low-cost NFC reader/writer module</w:t>
      </w:r>
      <w:r w:rsidR="00326D76">
        <w:t>.</w:t>
      </w:r>
    </w:p>
    <w:p w14:paraId="055C1F02" w14:textId="49CB35D8" w:rsidR="00A76750" w:rsidRDefault="00326D76" w:rsidP="005F3B22">
      <w:pPr>
        <w:pStyle w:val="ListParagraph"/>
        <w:numPr>
          <w:ilvl w:val="1"/>
          <w:numId w:val="23"/>
        </w:numPr>
        <w:jc w:val="both"/>
      </w:pPr>
      <w:r>
        <w:t xml:space="preserve">Usage: </w:t>
      </w:r>
      <w:r w:rsidRPr="00326D76">
        <w:t xml:space="preserve">Integrated with Arduino to scan NFC cards </w:t>
      </w:r>
      <w:r w:rsidR="005F3B22">
        <w:t>to extract UID</w:t>
      </w:r>
      <w:r w:rsidRPr="00326D76">
        <w:t xml:space="preserve">.  </w:t>
      </w:r>
    </w:p>
    <w:p w14:paraId="0CF8D1E4" w14:textId="7F3D4413" w:rsidR="00326D76" w:rsidRDefault="00012CDC" w:rsidP="00326D76">
      <w:pPr>
        <w:pStyle w:val="ListParagraph"/>
        <w:numPr>
          <w:ilvl w:val="0"/>
          <w:numId w:val="23"/>
        </w:numPr>
        <w:jc w:val="both"/>
      </w:pPr>
      <w:r>
        <w:t>Leaflet:</w:t>
      </w:r>
    </w:p>
    <w:p w14:paraId="6C6982B0" w14:textId="6511B856" w:rsidR="00012CDC" w:rsidRDefault="00012CDC" w:rsidP="00012CDC">
      <w:pPr>
        <w:pStyle w:val="ListParagraph"/>
        <w:numPr>
          <w:ilvl w:val="1"/>
          <w:numId w:val="23"/>
        </w:numPr>
        <w:jc w:val="both"/>
      </w:pPr>
      <w:r>
        <w:t>Definition:</w:t>
      </w:r>
      <w:r w:rsidRPr="00012CDC">
        <w:t xml:space="preserve"> An open-source JavaScript library for interactive maps.</w:t>
      </w:r>
    </w:p>
    <w:p w14:paraId="3A262842" w14:textId="5094193A" w:rsidR="00012CDC" w:rsidRDefault="00012CDC" w:rsidP="005F3B22">
      <w:pPr>
        <w:pStyle w:val="ListParagraph"/>
        <w:numPr>
          <w:ilvl w:val="1"/>
          <w:numId w:val="23"/>
        </w:numPr>
        <w:jc w:val="both"/>
      </w:pPr>
      <w:r>
        <w:t>Usage:</w:t>
      </w:r>
      <w:r w:rsidRPr="00012CDC">
        <w:t xml:space="preserve"> Renders real-time bus locations</w:t>
      </w:r>
      <w:r w:rsidR="005F3B22">
        <w:t xml:space="preserve">, and it displays stations, lines, and routes on map for </w:t>
      </w:r>
      <w:r w:rsidRPr="00012CDC">
        <w:t>admin web app.</w:t>
      </w:r>
    </w:p>
    <w:p w14:paraId="5C98B5A3" w14:textId="4A1F9561" w:rsidR="005F3B22" w:rsidRDefault="005F3B22" w:rsidP="005F3B22">
      <w:pPr>
        <w:pStyle w:val="ListParagraph"/>
        <w:numPr>
          <w:ilvl w:val="0"/>
          <w:numId w:val="23"/>
        </w:numPr>
        <w:jc w:val="both"/>
      </w:pPr>
      <w:r>
        <w:t>G</w:t>
      </w:r>
      <w:r w:rsidR="007874D0">
        <w:t>oogle Map API:</w:t>
      </w:r>
    </w:p>
    <w:p w14:paraId="38B28713" w14:textId="4133C8AD" w:rsidR="007874D0" w:rsidRDefault="007874D0" w:rsidP="007874D0">
      <w:pPr>
        <w:pStyle w:val="ListParagraph"/>
        <w:numPr>
          <w:ilvl w:val="1"/>
          <w:numId w:val="23"/>
        </w:numPr>
        <w:jc w:val="both"/>
      </w:pPr>
      <w:r>
        <w:t xml:space="preserve">Definition: A set of APIs that allow Android apps to display maps, track locations, and provide navigation features. </w:t>
      </w:r>
    </w:p>
    <w:p w14:paraId="60C58454" w14:textId="5A5498B0" w:rsidR="007874D0" w:rsidRDefault="007874D0" w:rsidP="007874D0">
      <w:pPr>
        <w:pStyle w:val="ListParagraph"/>
        <w:numPr>
          <w:ilvl w:val="1"/>
          <w:numId w:val="23"/>
        </w:numPr>
        <w:jc w:val="both"/>
      </w:pPr>
      <w:r>
        <w:t>Usage: Integrated into the Passenger App to:</w:t>
      </w:r>
    </w:p>
    <w:p w14:paraId="7A729105" w14:textId="216B7C68" w:rsidR="007874D0" w:rsidRDefault="007874D0" w:rsidP="007874D0">
      <w:pPr>
        <w:pStyle w:val="ListParagraph"/>
        <w:numPr>
          <w:ilvl w:val="2"/>
          <w:numId w:val="23"/>
        </w:numPr>
        <w:jc w:val="both"/>
      </w:pPr>
      <w:r>
        <w:t>Display real-time locations of the bus on an interactive map.</w:t>
      </w:r>
    </w:p>
    <w:p w14:paraId="3390775A" w14:textId="46FFD9A2" w:rsidR="007874D0" w:rsidRDefault="007874D0" w:rsidP="007874D0">
      <w:pPr>
        <w:pStyle w:val="ListParagraph"/>
        <w:numPr>
          <w:ilvl w:val="2"/>
          <w:numId w:val="23"/>
        </w:numPr>
        <w:jc w:val="both"/>
      </w:pPr>
      <w:r>
        <w:t>Show estimated arrival time (ETAs) based on live GPS data.</w:t>
      </w:r>
    </w:p>
    <w:p w14:paraId="604CF58A" w14:textId="4B8B49E9" w:rsidR="007874D0" w:rsidRDefault="007874D0" w:rsidP="007874D0">
      <w:pPr>
        <w:pStyle w:val="ListParagraph"/>
        <w:numPr>
          <w:ilvl w:val="2"/>
          <w:numId w:val="23"/>
        </w:numPr>
        <w:jc w:val="both"/>
      </w:pPr>
      <w:r>
        <w:t xml:space="preserve">Provide route visualization between selected station and bus arriving to it post station of the bus. </w:t>
      </w:r>
    </w:p>
    <w:p w14:paraId="2977DAF0" w14:textId="51EB7E7E" w:rsidR="00012CDC" w:rsidRDefault="00012CDC" w:rsidP="00012CDC">
      <w:pPr>
        <w:pStyle w:val="ListParagraph"/>
        <w:numPr>
          <w:ilvl w:val="0"/>
          <w:numId w:val="23"/>
        </w:numPr>
        <w:jc w:val="both"/>
      </w:pPr>
      <w:proofErr w:type="spellStart"/>
      <w:r>
        <w:t>PlantUML</w:t>
      </w:r>
      <w:proofErr w:type="spellEnd"/>
      <w:r>
        <w:t>:</w:t>
      </w:r>
    </w:p>
    <w:p w14:paraId="1779C8C4" w14:textId="64F3874C" w:rsidR="00012CDC" w:rsidRDefault="00012CDC" w:rsidP="00012CDC">
      <w:pPr>
        <w:pStyle w:val="ListParagraph"/>
        <w:numPr>
          <w:ilvl w:val="1"/>
          <w:numId w:val="23"/>
        </w:numPr>
        <w:jc w:val="both"/>
      </w:pPr>
      <w:r>
        <w:lastRenderedPageBreak/>
        <w:t>Definition:</w:t>
      </w:r>
      <w:r w:rsidRPr="00012CDC">
        <w:t xml:space="preserve"> A tool for creating UML diagrams from text.</w:t>
      </w:r>
    </w:p>
    <w:p w14:paraId="2608F925" w14:textId="17DD3A21" w:rsidR="00012CDC" w:rsidRDefault="00012CDC" w:rsidP="00012CDC">
      <w:pPr>
        <w:pStyle w:val="ListParagraph"/>
        <w:numPr>
          <w:ilvl w:val="1"/>
          <w:numId w:val="23"/>
        </w:numPr>
        <w:jc w:val="both"/>
      </w:pPr>
      <w:r>
        <w:t>Usage:</w:t>
      </w:r>
      <w:r w:rsidRPr="00012CDC">
        <w:t xml:space="preserve"> Generated system design </w:t>
      </w:r>
      <w:r w:rsidR="007874D0">
        <w:t xml:space="preserve">diagrams (e.g., class, sequence, Activity </w:t>
      </w:r>
      <w:r w:rsidRPr="00012CDC">
        <w:t>diagrams)</w:t>
      </w:r>
    </w:p>
    <w:p w14:paraId="7A91CDA2" w14:textId="12215D92" w:rsidR="00012CDC" w:rsidRDefault="00012CDC" w:rsidP="00012CDC">
      <w:pPr>
        <w:pStyle w:val="ListParagraph"/>
        <w:numPr>
          <w:ilvl w:val="0"/>
          <w:numId w:val="23"/>
        </w:numPr>
        <w:jc w:val="both"/>
      </w:pPr>
      <w:r>
        <w:t>GitHub:</w:t>
      </w:r>
    </w:p>
    <w:p w14:paraId="250F63F6" w14:textId="47AC2076" w:rsidR="00012CDC" w:rsidRDefault="00012CDC" w:rsidP="00012CDC">
      <w:pPr>
        <w:pStyle w:val="ListParagraph"/>
        <w:numPr>
          <w:ilvl w:val="1"/>
          <w:numId w:val="23"/>
        </w:numPr>
        <w:jc w:val="both"/>
      </w:pPr>
      <w:r>
        <w:t>Definition:</w:t>
      </w:r>
      <w:r w:rsidRPr="00012CDC">
        <w:t xml:space="preserve"> A platform for version control and collaborative coding.</w:t>
      </w:r>
    </w:p>
    <w:p w14:paraId="2F8577CA" w14:textId="6A3CD052" w:rsidR="00012CDC" w:rsidRDefault="00012CDC" w:rsidP="00012CDC">
      <w:pPr>
        <w:pStyle w:val="ListParagraph"/>
        <w:numPr>
          <w:ilvl w:val="1"/>
          <w:numId w:val="23"/>
        </w:numPr>
        <w:jc w:val="both"/>
      </w:pPr>
      <w:r>
        <w:t>Usage:</w:t>
      </w:r>
      <w:r w:rsidRPr="00012CDC">
        <w:t xml:space="preserve"> Hosted source code and tracked project milestones.</w:t>
      </w:r>
      <w:r w:rsidR="003043EC">
        <w:t xml:space="preserve"> In addition, it provides backup cloud shared memory for our files.</w:t>
      </w:r>
      <w:r w:rsidRPr="00012CDC">
        <w:t xml:space="preserve">  </w:t>
      </w:r>
    </w:p>
    <w:p w14:paraId="00D2EC49" w14:textId="13AAC0F6" w:rsidR="00012CDC" w:rsidRDefault="00012CDC" w:rsidP="00012CDC">
      <w:pPr>
        <w:pStyle w:val="ListParagraph"/>
        <w:numPr>
          <w:ilvl w:val="0"/>
          <w:numId w:val="23"/>
        </w:numPr>
        <w:jc w:val="both"/>
      </w:pPr>
      <w:proofErr w:type="spellStart"/>
      <w:r>
        <w:t>Lucidchart</w:t>
      </w:r>
      <w:proofErr w:type="spellEnd"/>
      <w:r>
        <w:t>:</w:t>
      </w:r>
    </w:p>
    <w:p w14:paraId="18B969CC" w14:textId="6B647CEE" w:rsidR="00012CDC" w:rsidRDefault="00012CDC" w:rsidP="00012CDC">
      <w:pPr>
        <w:pStyle w:val="ListParagraph"/>
        <w:numPr>
          <w:ilvl w:val="1"/>
          <w:numId w:val="23"/>
        </w:numPr>
        <w:jc w:val="both"/>
      </w:pPr>
      <w:r>
        <w:t>Definition:</w:t>
      </w:r>
      <w:r w:rsidRPr="00012CDC">
        <w:t xml:space="preserve"> A web-based diagramming tool.</w:t>
      </w:r>
    </w:p>
    <w:p w14:paraId="3258C5FB" w14:textId="0594A317" w:rsidR="00012CDC" w:rsidRDefault="00012CDC" w:rsidP="00012CDC">
      <w:pPr>
        <w:pStyle w:val="ListParagraph"/>
        <w:numPr>
          <w:ilvl w:val="1"/>
          <w:numId w:val="23"/>
        </w:numPr>
        <w:jc w:val="both"/>
      </w:pPr>
      <w:r>
        <w:t>Usage:</w:t>
      </w:r>
      <w:r w:rsidRPr="00012CDC">
        <w:t xml:space="preserve"> Designed </w:t>
      </w:r>
      <w:r>
        <w:t xml:space="preserve">use-case </w:t>
      </w:r>
      <w:r w:rsidRPr="00012CDC">
        <w:t>diagrams for system architecture</w:t>
      </w:r>
    </w:p>
    <w:p w14:paraId="42EEEC03" w14:textId="3CD80A49" w:rsidR="00012CDC" w:rsidRDefault="00012CDC" w:rsidP="00012CDC">
      <w:pPr>
        <w:pStyle w:val="ListParagraph"/>
        <w:numPr>
          <w:ilvl w:val="0"/>
          <w:numId w:val="23"/>
        </w:numPr>
        <w:jc w:val="both"/>
      </w:pPr>
      <w:proofErr w:type="spellStart"/>
      <w:r>
        <w:t>VsCode</w:t>
      </w:r>
      <w:proofErr w:type="spellEnd"/>
      <w:r>
        <w:t>;</w:t>
      </w:r>
    </w:p>
    <w:p w14:paraId="470F5ECC" w14:textId="515DA73C" w:rsidR="00012CDC" w:rsidRDefault="00012CDC" w:rsidP="00012CDC">
      <w:pPr>
        <w:pStyle w:val="ListParagraph"/>
        <w:numPr>
          <w:ilvl w:val="1"/>
          <w:numId w:val="23"/>
        </w:numPr>
        <w:jc w:val="both"/>
      </w:pPr>
      <w:r>
        <w:t>Definition:</w:t>
      </w:r>
      <w:r w:rsidRPr="00012CDC">
        <w:t xml:space="preserve"> A lightweight code editor with extensions.</w:t>
      </w:r>
    </w:p>
    <w:p w14:paraId="7F43EA5E" w14:textId="27167182" w:rsidR="00012CDC" w:rsidRDefault="00012CDC" w:rsidP="005F3B22">
      <w:pPr>
        <w:pStyle w:val="ListParagraph"/>
        <w:numPr>
          <w:ilvl w:val="1"/>
          <w:numId w:val="23"/>
        </w:numPr>
        <w:jc w:val="both"/>
      </w:pPr>
      <w:r>
        <w:t>Usage:</w:t>
      </w:r>
      <w:r w:rsidR="005F3B22" w:rsidRPr="005F3B22">
        <w:t xml:space="preserve"> Developed the admin web app using HTML/CSS/JavaScript.</w:t>
      </w:r>
    </w:p>
    <w:p w14:paraId="6EE22F75" w14:textId="4483F8E6" w:rsidR="00012CDC" w:rsidRDefault="00012CDC" w:rsidP="00012CDC">
      <w:pPr>
        <w:pStyle w:val="ListParagraph"/>
        <w:numPr>
          <w:ilvl w:val="0"/>
          <w:numId w:val="23"/>
        </w:numPr>
        <w:jc w:val="both"/>
      </w:pPr>
      <w:r>
        <w:t>jQuery:</w:t>
      </w:r>
    </w:p>
    <w:p w14:paraId="13D1E6C3" w14:textId="5C229867" w:rsidR="00012CDC" w:rsidRDefault="00012CDC" w:rsidP="005F3B22">
      <w:pPr>
        <w:pStyle w:val="ListParagraph"/>
        <w:numPr>
          <w:ilvl w:val="1"/>
          <w:numId w:val="23"/>
        </w:numPr>
        <w:jc w:val="both"/>
      </w:pPr>
      <w:r>
        <w:t>Definition:</w:t>
      </w:r>
      <w:r w:rsidR="005F3B22" w:rsidRPr="005F3B22">
        <w:t xml:space="preserve"> A JavaScript library simplifying DOM manipulation.  </w:t>
      </w:r>
    </w:p>
    <w:p w14:paraId="0C16D829" w14:textId="00E9D271" w:rsidR="00012CDC" w:rsidRDefault="00012CDC" w:rsidP="003043EC">
      <w:pPr>
        <w:pStyle w:val="ListParagraph"/>
        <w:numPr>
          <w:ilvl w:val="1"/>
          <w:numId w:val="23"/>
        </w:numPr>
        <w:jc w:val="both"/>
      </w:pPr>
      <w:r>
        <w:t>Usage:</w:t>
      </w:r>
      <w:r w:rsidR="005F3B22" w:rsidRPr="005F3B22">
        <w:t xml:space="preserve"> Enhanced interactivity in the</w:t>
      </w:r>
      <w:r w:rsidR="003043EC">
        <w:t xml:space="preserve"> tables of information in web app (e.g. </w:t>
      </w:r>
      <w:proofErr w:type="spellStart"/>
      <w:proofErr w:type="gramStart"/>
      <w:r w:rsidR="003043EC">
        <w:t>buses,users</w:t>
      </w:r>
      <w:proofErr w:type="gramEnd"/>
      <w:r w:rsidR="003043EC">
        <w:t>,cards</w:t>
      </w:r>
      <w:proofErr w:type="spellEnd"/>
      <w:r w:rsidR="003043EC">
        <w:t>…)</w:t>
      </w:r>
      <w:r w:rsidR="005F3B22">
        <w:t>.</w:t>
      </w:r>
    </w:p>
    <w:p w14:paraId="438B6398" w14:textId="34CD0199" w:rsidR="00012CDC" w:rsidRDefault="00012CDC" w:rsidP="00012CDC">
      <w:pPr>
        <w:pStyle w:val="ListParagraph"/>
        <w:numPr>
          <w:ilvl w:val="0"/>
          <w:numId w:val="23"/>
        </w:numPr>
        <w:jc w:val="both"/>
      </w:pPr>
      <w:r>
        <w:t>Awesome Font Library:</w:t>
      </w:r>
    </w:p>
    <w:p w14:paraId="37C32B3E" w14:textId="2287A8EB" w:rsidR="00012CDC" w:rsidRDefault="00012CDC" w:rsidP="005F3B22">
      <w:pPr>
        <w:pStyle w:val="ListParagraph"/>
        <w:numPr>
          <w:ilvl w:val="1"/>
          <w:numId w:val="23"/>
        </w:numPr>
        <w:jc w:val="both"/>
      </w:pPr>
      <w:r>
        <w:t>Definition:</w:t>
      </w:r>
      <w:r w:rsidR="005F3B22" w:rsidRPr="005F3B22">
        <w:t xml:space="preserve"> A collection of scalable vector icons</w:t>
      </w:r>
      <w:r w:rsidR="005F3B22">
        <w:t>.</w:t>
      </w:r>
    </w:p>
    <w:p w14:paraId="1351A606" w14:textId="4520ED80" w:rsidR="00012CDC" w:rsidRDefault="00012CDC" w:rsidP="003043EC">
      <w:pPr>
        <w:pStyle w:val="ListParagraph"/>
        <w:numPr>
          <w:ilvl w:val="1"/>
          <w:numId w:val="23"/>
        </w:numPr>
        <w:jc w:val="both"/>
      </w:pPr>
      <w:r>
        <w:t>Usage:</w:t>
      </w:r>
      <w:r w:rsidR="005F3B22" w:rsidRPr="005F3B22">
        <w:t xml:space="preserve"> Improved UI design in web apps</w:t>
      </w:r>
      <w:r w:rsidR="003043EC">
        <w:t>, especially used in providing icons for the action buttons in data tables</w:t>
      </w:r>
      <w:r w:rsidR="005F3B22">
        <w:t>.</w:t>
      </w:r>
    </w:p>
    <w:p w14:paraId="3A1E4CF2" w14:textId="77777777" w:rsidR="00A76750" w:rsidRDefault="0096384C">
      <w:pPr>
        <w:pStyle w:val="Heading2"/>
        <w:numPr>
          <w:ilvl w:val="1"/>
          <w:numId w:val="3"/>
        </w:numPr>
        <w:jc w:val="both"/>
      </w:pPr>
      <w:bookmarkStart w:id="141" w:name="_Toc197866442"/>
      <w:r>
        <w:lastRenderedPageBreak/>
        <w:t>Implementation Summary</w:t>
      </w:r>
      <w:bookmarkEnd w:id="141"/>
    </w:p>
    <w:p w14:paraId="377AA2C0" w14:textId="77777777" w:rsidR="00A76750" w:rsidRDefault="0096384C">
      <w:pPr>
        <w:ind w:firstLine="576"/>
        <w:jc w:val="both"/>
      </w:pPr>
      <w:r>
        <w:t>Description of detailed implementation steps. Demonstrate the typical code fragments (details of implementation, e.g. source code listings must be included in an appendix and saved on an accompanying CD/DVD)</w:t>
      </w:r>
    </w:p>
    <w:p w14:paraId="76C27A7C" w14:textId="77777777" w:rsidR="00A76750" w:rsidRDefault="00A76750">
      <w:pPr>
        <w:pStyle w:val="Heading2"/>
        <w:ind w:left="576" w:firstLine="0"/>
        <w:jc w:val="both"/>
      </w:pPr>
      <w:bookmarkStart w:id="142" w:name="_Toc197866443"/>
      <w:bookmarkEnd w:id="142"/>
    </w:p>
    <w:p w14:paraId="1DE1E5FA" w14:textId="77777777" w:rsidR="00A76750" w:rsidRDefault="0096384C">
      <w:pPr>
        <w:pStyle w:val="Heading2"/>
        <w:numPr>
          <w:ilvl w:val="1"/>
          <w:numId w:val="3"/>
        </w:numPr>
        <w:jc w:val="both"/>
      </w:pPr>
      <w:bookmarkStart w:id="143" w:name="_Toc197866444"/>
      <w:r>
        <w:t>Test Cases and Acceptance Criteria</w:t>
      </w:r>
      <w:bookmarkEnd w:id="143"/>
    </w:p>
    <w:p w14:paraId="7E407644" w14:textId="77777777" w:rsidR="00A76750" w:rsidRDefault="0096384C">
      <w:pPr>
        <w:ind w:firstLine="576"/>
        <w:jc w:val="both"/>
      </w:pPr>
      <w:r>
        <w:t xml:space="preserve">Describe the test cases used and the acceptance criteria. </w:t>
      </w:r>
    </w:p>
    <w:p w14:paraId="0A0615BA" w14:textId="77777777" w:rsidR="00A76750" w:rsidRDefault="00A76750">
      <w:pPr>
        <w:spacing w:line="240" w:lineRule="auto"/>
      </w:pPr>
    </w:p>
    <w:p w14:paraId="267C4056" w14:textId="77777777" w:rsidR="00A76750" w:rsidRDefault="00A76750">
      <w:pPr>
        <w:spacing w:line="240" w:lineRule="auto"/>
      </w:pPr>
    </w:p>
    <w:p w14:paraId="07BCECD3" w14:textId="77777777" w:rsidR="00A76750" w:rsidRDefault="0096384C">
      <w:pPr>
        <w:pStyle w:val="Heading2"/>
        <w:numPr>
          <w:ilvl w:val="1"/>
          <w:numId w:val="3"/>
        </w:numPr>
        <w:jc w:val="both"/>
      </w:pPr>
      <w:bookmarkStart w:id="144" w:name="_Toc197866445"/>
      <w:r>
        <w:t>Conclusion</w:t>
      </w:r>
      <w:bookmarkEnd w:id="144"/>
    </w:p>
    <w:p w14:paraId="75D61C5D" w14:textId="77777777" w:rsidR="00A76750" w:rsidRDefault="0096384C">
      <w:pPr>
        <w:ind w:firstLine="576"/>
        <w:jc w:val="both"/>
      </w:pPr>
      <w:r>
        <w:t>This paragraph in meant to draw conclusions highlighting the main ideas in this chapter.</w:t>
      </w:r>
    </w:p>
    <w:p w14:paraId="320B0117" w14:textId="77777777" w:rsidR="00A76750" w:rsidRDefault="00A76750">
      <w:pPr>
        <w:spacing w:line="240" w:lineRule="auto"/>
      </w:pPr>
    </w:p>
    <w:p w14:paraId="6B359902" w14:textId="77777777" w:rsidR="00A76750" w:rsidRDefault="00A76750">
      <w:pPr>
        <w:spacing w:line="240" w:lineRule="auto"/>
      </w:pPr>
    </w:p>
    <w:p w14:paraId="023BD0C6" w14:textId="77777777" w:rsidR="00A76750" w:rsidRDefault="00A76750">
      <w:pPr>
        <w:spacing w:line="240" w:lineRule="auto"/>
      </w:pPr>
    </w:p>
    <w:p w14:paraId="4BC4F6E6" w14:textId="77777777" w:rsidR="00A76750" w:rsidRDefault="00A76750">
      <w:pPr>
        <w:spacing w:line="240" w:lineRule="auto"/>
      </w:pPr>
    </w:p>
    <w:p w14:paraId="5E40AD85" w14:textId="77777777" w:rsidR="00A76750" w:rsidRDefault="00A76750">
      <w:pPr>
        <w:spacing w:line="240" w:lineRule="auto"/>
      </w:pPr>
    </w:p>
    <w:p w14:paraId="724DC199" w14:textId="77777777" w:rsidR="00A76750" w:rsidRDefault="00A76750">
      <w:pPr>
        <w:spacing w:line="240" w:lineRule="auto"/>
      </w:pPr>
    </w:p>
    <w:p w14:paraId="2C08F535" w14:textId="77777777" w:rsidR="00A76750" w:rsidRDefault="0096384C">
      <w:pPr>
        <w:spacing w:line="240" w:lineRule="auto"/>
        <w:rPr>
          <w:b/>
          <w:smallCaps/>
          <w:sz w:val="32"/>
          <w:szCs w:val="32"/>
        </w:rPr>
      </w:pPr>
      <w:r>
        <w:br w:type="page"/>
      </w:r>
    </w:p>
    <w:p w14:paraId="6EB3B802" w14:textId="77777777" w:rsidR="00A76750" w:rsidRDefault="0096384C">
      <w:pPr>
        <w:pStyle w:val="Heading1"/>
        <w:numPr>
          <w:ilvl w:val="0"/>
          <w:numId w:val="3"/>
        </w:numPr>
      </w:pPr>
      <w:r>
        <w:lastRenderedPageBreak/>
        <w:br/>
      </w:r>
      <w:bookmarkStart w:id="145" w:name="_Toc197866446"/>
      <w:r>
        <w:t>Conclusion and Future Work</w:t>
      </w:r>
      <w:bookmarkEnd w:id="145"/>
    </w:p>
    <w:p w14:paraId="7FA7290C" w14:textId="77777777" w:rsidR="00A76750" w:rsidRDefault="00A76750">
      <w:pPr>
        <w:tabs>
          <w:tab w:val="right" w:pos="9000"/>
        </w:tabs>
        <w:jc w:val="both"/>
      </w:pPr>
    </w:p>
    <w:p w14:paraId="4ADEA92B" w14:textId="77777777" w:rsidR="00A76750" w:rsidRDefault="0096384C">
      <w:pPr>
        <w:pStyle w:val="Heading2"/>
        <w:numPr>
          <w:ilvl w:val="1"/>
          <w:numId w:val="3"/>
        </w:numPr>
        <w:jc w:val="both"/>
      </w:pPr>
      <w:bookmarkStart w:id="146" w:name="_Toc197866447"/>
      <w:r>
        <w:t>Conclusion</w:t>
      </w:r>
      <w:bookmarkEnd w:id="146"/>
    </w:p>
    <w:p w14:paraId="5B0CC18B" w14:textId="77777777" w:rsidR="00A76750" w:rsidRDefault="0096384C">
      <w:pPr>
        <w:ind w:firstLine="576"/>
        <w:jc w:val="both"/>
      </w:pPr>
      <w:r>
        <w:t>Any concluding remarks, lesson learned, etc…</w:t>
      </w:r>
    </w:p>
    <w:p w14:paraId="1369D30E" w14:textId="77777777" w:rsidR="00A76750" w:rsidRDefault="00A76750"/>
    <w:p w14:paraId="5DD28698" w14:textId="77777777" w:rsidR="00A76750" w:rsidRDefault="0096384C">
      <w:pPr>
        <w:pStyle w:val="Heading2"/>
        <w:numPr>
          <w:ilvl w:val="1"/>
          <w:numId w:val="3"/>
        </w:numPr>
        <w:jc w:val="both"/>
      </w:pPr>
      <w:bookmarkStart w:id="147" w:name="_Toc197866448"/>
      <w:r>
        <w:t>Future Work</w:t>
      </w:r>
      <w:bookmarkEnd w:id="147"/>
    </w:p>
    <w:p w14:paraId="70824C22" w14:textId="77777777" w:rsidR="00A76750" w:rsidRDefault="0096384C">
      <w:pPr>
        <w:ind w:firstLine="576"/>
        <w:jc w:val="both"/>
      </w:pPr>
      <w:r>
        <w:t>Describe the opportunities for expanding the work done in this thesis.</w:t>
      </w:r>
    </w:p>
    <w:p w14:paraId="51AFA92A" w14:textId="77777777" w:rsidR="00A76750" w:rsidRDefault="00A76750"/>
    <w:p w14:paraId="5AF990FD" w14:textId="77777777" w:rsidR="00A76750" w:rsidRDefault="00A76750"/>
    <w:p w14:paraId="333C26DB" w14:textId="77777777" w:rsidR="00A76750" w:rsidRDefault="00A76750"/>
    <w:p w14:paraId="25AB7D72" w14:textId="77777777" w:rsidR="00A76750" w:rsidRDefault="0096384C">
      <w:pPr>
        <w:pBdr>
          <w:top w:val="nil"/>
          <w:left w:val="nil"/>
          <w:bottom w:val="nil"/>
          <w:right w:val="nil"/>
          <w:between w:val="nil"/>
        </w:pBdr>
        <w:spacing w:line="240" w:lineRule="auto"/>
        <w:jc w:val="center"/>
        <w:rPr>
          <w:b/>
          <w:smallCaps/>
          <w:color w:val="000000"/>
          <w:sz w:val="28"/>
          <w:szCs w:val="28"/>
        </w:rPr>
      </w:pPr>
      <w:r>
        <w:br w:type="page"/>
      </w:r>
      <w:r>
        <w:rPr>
          <w:b/>
          <w:smallCaps/>
          <w:color w:val="000000"/>
          <w:sz w:val="28"/>
          <w:szCs w:val="28"/>
        </w:rPr>
        <w:lastRenderedPageBreak/>
        <w:t xml:space="preserve">APPENDIX A: </w:t>
      </w:r>
      <w:r>
        <w:rPr>
          <w:b/>
          <w:smallCaps/>
          <w:color w:val="000000"/>
          <w:sz w:val="28"/>
          <w:szCs w:val="28"/>
        </w:rPr>
        <w:br/>
        <w:t>Implementation Details</w:t>
      </w:r>
    </w:p>
    <w:p w14:paraId="3EF848BE" w14:textId="77777777" w:rsidR="00A76750" w:rsidRDefault="00A76750"/>
    <w:p w14:paraId="560B820E" w14:textId="77777777" w:rsidR="00A76750" w:rsidRDefault="0096384C">
      <w:pPr>
        <w:tabs>
          <w:tab w:val="right" w:pos="9000"/>
        </w:tabs>
        <w:ind w:firstLine="810"/>
        <w:jc w:val="both"/>
      </w:pPr>
      <w:r>
        <w:t>Any details not fit in chapter 5: e.g. detailed calculation, complex algorithms, etc…</w:t>
      </w:r>
    </w:p>
    <w:p w14:paraId="1289358B" w14:textId="77777777" w:rsidR="00A76750" w:rsidRDefault="00A76750">
      <w:pPr>
        <w:tabs>
          <w:tab w:val="right" w:pos="9000"/>
        </w:tabs>
        <w:jc w:val="both"/>
        <w:rPr>
          <w:b/>
        </w:rPr>
      </w:pPr>
    </w:p>
    <w:p w14:paraId="34D7E2E6" w14:textId="77777777" w:rsidR="00A76750" w:rsidRDefault="0096384C">
      <w:pPr>
        <w:spacing w:line="240" w:lineRule="auto"/>
        <w:rPr>
          <w:b/>
        </w:rPr>
      </w:pPr>
      <w:r>
        <w:br w:type="page"/>
      </w:r>
    </w:p>
    <w:p w14:paraId="59285D62" w14:textId="77777777" w:rsidR="00A76750" w:rsidRDefault="0096384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APPENDIXB:</w:t>
      </w:r>
      <w:r>
        <w:rPr>
          <w:b/>
          <w:smallCaps/>
          <w:color w:val="000000"/>
          <w:sz w:val="28"/>
          <w:szCs w:val="28"/>
        </w:rPr>
        <w:br/>
        <w:t xml:space="preserve"> USER Manual</w:t>
      </w:r>
    </w:p>
    <w:p w14:paraId="7C934B8B" w14:textId="77777777" w:rsidR="00A76750" w:rsidRDefault="00A76750"/>
    <w:p w14:paraId="39C6169F" w14:textId="77777777" w:rsidR="00A76750" w:rsidRDefault="0096384C">
      <w:pPr>
        <w:tabs>
          <w:tab w:val="right" w:pos="9000"/>
        </w:tabs>
        <w:ind w:firstLine="810"/>
        <w:jc w:val="both"/>
      </w:pPr>
      <w:r>
        <w:t>Fill in the instruction manual for using the application</w:t>
      </w:r>
    </w:p>
    <w:p w14:paraId="7F5EA6CD" w14:textId="77777777" w:rsidR="00A76750" w:rsidRDefault="00A76750">
      <w:pPr>
        <w:tabs>
          <w:tab w:val="right" w:pos="9000"/>
        </w:tabs>
        <w:jc w:val="both"/>
        <w:rPr>
          <w:b/>
        </w:rPr>
      </w:pPr>
    </w:p>
    <w:p w14:paraId="6D320CE4" w14:textId="77777777" w:rsidR="00A76750" w:rsidRDefault="0096384C">
      <w:pPr>
        <w:spacing w:line="240" w:lineRule="auto"/>
        <w:rPr>
          <w:b/>
        </w:rPr>
      </w:pPr>
      <w:r>
        <w:br w:type="page"/>
      </w:r>
    </w:p>
    <w:p w14:paraId="342581F0" w14:textId="77777777" w:rsidR="00A76750" w:rsidRDefault="0096384C">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 xml:space="preserve">APPENDIXC: </w:t>
      </w:r>
      <w:r>
        <w:rPr>
          <w:b/>
          <w:smallCaps/>
          <w:color w:val="000000"/>
          <w:sz w:val="28"/>
          <w:szCs w:val="28"/>
        </w:rPr>
        <w:br/>
        <w:t>deployment and configuration Manual</w:t>
      </w:r>
    </w:p>
    <w:p w14:paraId="1DF69873" w14:textId="77777777" w:rsidR="00A76750" w:rsidRDefault="00A76750"/>
    <w:p w14:paraId="18433977" w14:textId="77777777" w:rsidR="00A76750" w:rsidRDefault="0096384C">
      <w:pPr>
        <w:tabs>
          <w:tab w:val="right" w:pos="9000"/>
        </w:tabs>
        <w:ind w:firstLine="810"/>
        <w:jc w:val="both"/>
      </w:pPr>
      <w:r>
        <w:t>Outline the deployment and configuration details in addition to any know troubleshooting techniques.</w:t>
      </w:r>
    </w:p>
    <w:p w14:paraId="66003ADB" w14:textId="77777777" w:rsidR="00A76750" w:rsidRDefault="0096384C">
      <w:pPr>
        <w:spacing w:line="240" w:lineRule="auto"/>
      </w:pPr>
      <w:r>
        <w:br w:type="page"/>
      </w:r>
    </w:p>
    <w:p w14:paraId="31DEDF57" w14:textId="77777777" w:rsidR="00A76750" w:rsidRDefault="0096384C">
      <w:pPr>
        <w:pBdr>
          <w:top w:val="nil"/>
          <w:left w:val="nil"/>
          <w:bottom w:val="nil"/>
          <w:right w:val="nil"/>
          <w:between w:val="nil"/>
        </w:pBdr>
        <w:jc w:val="center"/>
        <w:rPr>
          <w:b/>
          <w:smallCaps/>
          <w:color w:val="000000"/>
          <w:sz w:val="28"/>
          <w:szCs w:val="28"/>
        </w:rPr>
      </w:pPr>
      <w:r>
        <w:rPr>
          <w:b/>
          <w:smallCaps/>
          <w:color w:val="000000"/>
          <w:sz w:val="28"/>
          <w:szCs w:val="28"/>
        </w:rPr>
        <w:lastRenderedPageBreak/>
        <w:t>REFERENCES</w:t>
      </w:r>
    </w:p>
    <w:sdt>
      <w:sdtPr>
        <w:id w:val="214932715"/>
        <w:docPartObj>
          <w:docPartGallery w:val="Bibliographies"/>
          <w:docPartUnique/>
        </w:docPartObj>
      </w:sdtPr>
      <w:sdtContent>
        <w:sdt>
          <w:sdtPr>
            <w:id w:val="111145805"/>
            <w:bibliography/>
          </w:sdtPr>
          <w:sdtContent>
            <w:p w14:paraId="5D1E5FEC" w14:textId="77777777" w:rsidR="007878CE" w:rsidRDefault="007A01F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7878CE" w14:paraId="7BAC4C82" w14:textId="77777777">
                <w:trPr>
                  <w:divId w:val="799957411"/>
                  <w:tblCellSpacing w:w="15" w:type="dxa"/>
                </w:trPr>
                <w:tc>
                  <w:tcPr>
                    <w:tcW w:w="50" w:type="pct"/>
                    <w:hideMark/>
                  </w:tcPr>
                  <w:p w14:paraId="44949835" w14:textId="06DCBBD4" w:rsidR="007878CE" w:rsidRDefault="007878CE">
                    <w:pPr>
                      <w:pStyle w:val="Bibliography"/>
                      <w:rPr>
                        <w:noProof/>
                      </w:rPr>
                    </w:pPr>
                    <w:r>
                      <w:rPr>
                        <w:noProof/>
                      </w:rPr>
                      <w:t xml:space="preserve">[1] </w:t>
                    </w:r>
                  </w:p>
                </w:tc>
                <w:tc>
                  <w:tcPr>
                    <w:tcW w:w="0" w:type="auto"/>
                    <w:hideMark/>
                  </w:tcPr>
                  <w:p w14:paraId="139FFCA7" w14:textId="77777777" w:rsidR="007878CE" w:rsidRDefault="007878CE">
                    <w:pPr>
                      <w:pStyle w:val="Bibliography"/>
                      <w:rPr>
                        <w:noProof/>
                      </w:rPr>
                    </w:pPr>
                    <w:r>
                      <w:rPr>
                        <w:noProof/>
                      </w:rPr>
                      <w:t>"Transport for London," 5 3 2025. [Online]. Available: https://en.wikipedia.org/wiki/Transport_for_London. [Accessed 1 4 2025].</w:t>
                    </w:r>
                  </w:p>
                </w:tc>
              </w:tr>
              <w:tr w:rsidR="007878CE" w14:paraId="7C30036D" w14:textId="77777777">
                <w:trPr>
                  <w:divId w:val="799957411"/>
                  <w:tblCellSpacing w:w="15" w:type="dxa"/>
                </w:trPr>
                <w:tc>
                  <w:tcPr>
                    <w:tcW w:w="50" w:type="pct"/>
                    <w:hideMark/>
                  </w:tcPr>
                  <w:p w14:paraId="1C002020" w14:textId="77777777" w:rsidR="007878CE" w:rsidRDefault="007878CE">
                    <w:pPr>
                      <w:pStyle w:val="Bibliography"/>
                      <w:rPr>
                        <w:noProof/>
                      </w:rPr>
                    </w:pPr>
                    <w:r>
                      <w:rPr>
                        <w:noProof/>
                      </w:rPr>
                      <w:t xml:space="preserve">[2] </w:t>
                    </w:r>
                  </w:p>
                </w:tc>
                <w:tc>
                  <w:tcPr>
                    <w:tcW w:w="0" w:type="auto"/>
                    <w:hideMark/>
                  </w:tcPr>
                  <w:p w14:paraId="4BDD19B5" w14:textId="77777777" w:rsidR="007878CE" w:rsidRDefault="007878CE">
                    <w:pPr>
                      <w:pStyle w:val="Bibliography"/>
                      <w:rPr>
                        <w:noProof/>
                      </w:rPr>
                    </w:pPr>
                    <w:r>
                      <w:rPr>
                        <w:noProof/>
                      </w:rPr>
                      <w:t>W. Contributors, "üstra," 7 12 2024. [Online]. Available: https://en.wikipedia.org/wiki/%C3%9Cstra. [Accessed 1 4 2025].</w:t>
                    </w:r>
                  </w:p>
                </w:tc>
              </w:tr>
              <w:tr w:rsidR="007878CE" w14:paraId="0A64763B" w14:textId="77777777">
                <w:trPr>
                  <w:divId w:val="799957411"/>
                  <w:tblCellSpacing w:w="15" w:type="dxa"/>
                </w:trPr>
                <w:tc>
                  <w:tcPr>
                    <w:tcW w:w="50" w:type="pct"/>
                    <w:hideMark/>
                  </w:tcPr>
                  <w:p w14:paraId="59006229" w14:textId="0171F0B5" w:rsidR="007878CE" w:rsidRDefault="007878CE">
                    <w:pPr>
                      <w:pStyle w:val="Bibliography"/>
                      <w:rPr>
                        <w:noProof/>
                      </w:rPr>
                    </w:pPr>
                  </w:p>
                </w:tc>
                <w:tc>
                  <w:tcPr>
                    <w:tcW w:w="0" w:type="auto"/>
                    <w:hideMark/>
                  </w:tcPr>
                  <w:p w14:paraId="7EC29895" w14:textId="0475AF24" w:rsidR="007878CE" w:rsidRDefault="007878CE">
                    <w:pPr>
                      <w:pStyle w:val="Bibliography"/>
                      <w:rPr>
                        <w:noProof/>
                      </w:rPr>
                    </w:pPr>
                  </w:p>
                </w:tc>
              </w:tr>
              <w:tr w:rsidR="007878CE" w14:paraId="70E4F571" w14:textId="77777777">
                <w:trPr>
                  <w:divId w:val="799957411"/>
                  <w:tblCellSpacing w:w="15" w:type="dxa"/>
                </w:trPr>
                <w:tc>
                  <w:tcPr>
                    <w:tcW w:w="50" w:type="pct"/>
                    <w:hideMark/>
                  </w:tcPr>
                  <w:p w14:paraId="4B1870B4" w14:textId="77777777" w:rsidR="007878CE" w:rsidRDefault="007878CE">
                    <w:pPr>
                      <w:pStyle w:val="Bibliography"/>
                      <w:rPr>
                        <w:noProof/>
                      </w:rPr>
                    </w:pPr>
                    <w:r>
                      <w:rPr>
                        <w:noProof/>
                      </w:rPr>
                      <w:t xml:space="preserve">[4] </w:t>
                    </w:r>
                  </w:p>
                </w:tc>
                <w:tc>
                  <w:tcPr>
                    <w:tcW w:w="0" w:type="auto"/>
                    <w:hideMark/>
                  </w:tcPr>
                  <w:p w14:paraId="03A876DF" w14:textId="77777777" w:rsidR="007878CE" w:rsidRDefault="007878CE">
                    <w:pPr>
                      <w:pStyle w:val="Bibliography"/>
                      <w:rPr>
                        <w:noProof/>
                      </w:rPr>
                    </w:pPr>
                    <w:r>
                      <w:rPr>
                        <w:noProof/>
                      </w:rPr>
                      <w:t>V. Paradigm, "What is Use Case Diagram?," 2019. [Online]. Available: https://www.visual-paradigm.com/guide/uml-unified-modeling-language/what-is-use-case-diagram/. [Accessed 31 4 2025].</w:t>
                    </w:r>
                  </w:p>
                </w:tc>
              </w:tr>
              <w:tr w:rsidR="007878CE" w14:paraId="30E95EFC" w14:textId="77777777">
                <w:trPr>
                  <w:divId w:val="799957411"/>
                  <w:tblCellSpacing w:w="15" w:type="dxa"/>
                </w:trPr>
                <w:tc>
                  <w:tcPr>
                    <w:tcW w:w="50" w:type="pct"/>
                    <w:hideMark/>
                  </w:tcPr>
                  <w:p w14:paraId="1AA8E53E" w14:textId="77777777" w:rsidR="007878CE" w:rsidRDefault="007878CE">
                    <w:pPr>
                      <w:pStyle w:val="Bibliography"/>
                      <w:rPr>
                        <w:noProof/>
                      </w:rPr>
                    </w:pPr>
                    <w:r>
                      <w:rPr>
                        <w:noProof/>
                      </w:rPr>
                      <w:t xml:space="preserve">[5] </w:t>
                    </w:r>
                  </w:p>
                </w:tc>
                <w:tc>
                  <w:tcPr>
                    <w:tcW w:w="0" w:type="auto"/>
                    <w:hideMark/>
                  </w:tcPr>
                  <w:p w14:paraId="5C6F324B" w14:textId="77777777" w:rsidR="007878CE" w:rsidRDefault="007878CE">
                    <w:pPr>
                      <w:pStyle w:val="Bibliography"/>
                      <w:rPr>
                        <w:noProof/>
                      </w:rPr>
                    </w:pPr>
                    <w:r>
                      <w:rPr>
                        <w:noProof/>
                      </w:rPr>
                      <w:t>"MongoDB – Database, Collection, and Document," GeeksforGeeks, 5 2013. [Online]. Available: https://www.geeksforgeeks.org/mongodb-database-collection-and-document/. [Accessed 4 5 2025].</w:t>
                    </w:r>
                  </w:p>
                </w:tc>
              </w:tr>
              <w:tr w:rsidR="007878CE" w14:paraId="56A7B1EF" w14:textId="77777777">
                <w:trPr>
                  <w:divId w:val="799957411"/>
                  <w:tblCellSpacing w:w="15" w:type="dxa"/>
                </w:trPr>
                <w:tc>
                  <w:tcPr>
                    <w:tcW w:w="50" w:type="pct"/>
                    <w:hideMark/>
                  </w:tcPr>
                  <w:p w14:paraId="03EDA711" w14:textId="77777777" w:rsidR="007878CE" w:rsidRDefault="007878CE">
                    <w:pPr>
                      <w:pStyle w:val="Bibliography"/>
                      <w:rPr>
                        <w:noProof/>
                      </w:rPr>
                    </w:pPr>
                    <w:r>
                      <w:rPr>
                        <w:noProof/>
                      </w:rPr>
                      <w:t xml:space="preserve">[6] </w:t>
                    </w:r>
                  </w:p>
                </w:tc>
                <w:tc>
                  <w:tcPr>
                    <w:tcW w:w="0" w:type="auto"/>
                    <w:hideMark/>
                  </w:tcPr>
                  <w:p w14:paraId="4F2EEF85" w14:textId="77777777" w:rsidR="007878CE" w:rsidRDefault="007878CE">
                    <w:pPr>
                      <w:pStyle w:val="Bibliography"/>
                      <w:rPr>
                        <w:noProof/>
                      </w:rPr>
                    </w:pPr>
                    <w:r>
                      <w:rPr>
                        <w:noProof/>
                      </w:rPr>
                      <w:t>J. P. Wodehouse and D. Dobrowsky, "The Economics of a Transport and or Delivery Business," 21 2 2023. [Online]. Available: https://extension.psu.edu/the-economics-of-a-transport-and-or-delivery-business. [Accessed 6 7 2023].</w:t>
                    </w:r>
                  </w:p>
                </w:tc>
              </w:tr>
              <w:tr w:rsidR="007878CE" w14:paraId="2541C119" w14:textId="77777777">
                <w:trPr>
                  <w:divId w:val="799957411"/>
                  <w:tblCellSpacing w:w="15" w:type="dxa"/>
                </w:trPr>
                <w:tc>
                  <w:tcPr>
                    <w:tcW w:w="50" w:type="pct"/>
                    <w:hideMark/>
                  </w:tcPr>
                  <w:p w14:paraId="7A61F7E3" w14:textId="77777777" w:rsidR="007878CE" w:rsidRDefault="007878CE">
                    <w:pPr>
                      <w:pStyle w:val="Bibliography"/>
                      <w:rPr>
                        <w:noProof/>
                      </w:rPr>
                    </w:pPr>
                    <w:r>
                      <w:rPr>
                        <w:noProof/>
                      </w:rPr>
                      <w:t xml:space="preserve">[7] </w:t>
                    </w:r>
                  </w:p>
                </w:tc>
                <w:tc>
                  <w:tcPr>
                    <w:tcW w:w="0" w:type="auto"/>
                    <w:hideMark/>
                  </w:tcPr>
                  <w:p w14:paraId="1B6FA60B" w14:textId="77777777" w:rsidR="007878CE" w:rsidRDefault="007878CE">
                    <w:pPr>
                      <w:pStyle w:val="Bibliography"/>
                      <w:rPr>
                        <w:noProof/>
                      </w:rPr>
                    </w:pPr>
                    <w:r>
                      <w:rPr>
                        <w:noProof/>
                      </w:rPr>
                      <w:t>[Online]. Available: https://play.google.com/store/apps/details?id=de.hafas.android.gvh&amp;hl=ar.</w:t>
                    </w:r>
                  </w:p>
                </w:tc>
              </w:tr>
              <w:tr w:rsidR="007878CE" w14:paraId="77FA2E4E" w14:textId="77777777">
                <w:trPr>
                  <w:divId w:val="799957411"/>
                  <w:tblCellSpacing w:w="15" w:type="dxa"/>
                </w:trPr>
                <w:tc>
                  <w:tcPr>
                    <w:tcW w:w="50" w:type="pct"/>
                    <w:hideMark/>
                  </w:tcPr>
                  <w:p w14:paraId="6699B266" w14:textId="77777777" w:rsidR="007878CE" w:rsidRDefault="007878CE">
                    <w:pPr>
                      <w:pStyle w:val="Bibliography"/>
                      <w:rPr>
                        <w:noProof/>
                      </w:rPr>
                    </w:pPr>
                    <w:r>
                      <w:rPr>
                        <w:noProof/>
                      </w:rPr>
                      <w:t xml:space="preserve">[8] </w:t>
                    </w:r>
                  </w:p>
                </w:tc>
                <w:tc>
                  <w:tcPr>
                    <w:tcW w:w="0" w:type="auto"/>
                    <w:hideMark/>
                  </w:tcPr>
                  <w:p w14:paraId="315DD67C" w14:textId="77777777" w:rsidR="007878CE" w:rsidRDefault="007878CE">
                    <w:pPr>
                      <w:pStyle w:val="Bibliography"/>
                      <w:rPr>
                        <w:noProof/>
                      </w:rPr>
                    </w:pPr>
                    <w:r>
                      <w:rPr>
                        <w:noProof/>
                      </w:rPr>
                      <w:t>[Online]. Available: https://play.google.com/store/apps/details?id=de.hafas.android.gvh&amp;hl=ar.</w:t>
                    </w:r>
                  </w:p>
                </w:tc>
              </w:tr>
              <w:tr w:rsidR="007878CE" w14:paraId="02E747C3" w14:textId="77777777">
                <w:trPr>
                  <w:divId w:val="799957411"/>
                  <w:tblCellSpacing w:w="15" w:type="dxa"/>
                </w:trPr>
                <w:tc>
                  <w:tcPr>
                    <w:tcW w:w="50" w:type="pct"/>
                    <w:hideMark/>
                  </w:tcPr>
                  <w:p w14:paraId="53CF6FAE" w14:textId="77777777" w:rsidR="007878CE" w:rsidRDefault="007878CE">
                    <w:pPr>
                      <w:pStyle w:val="Bibliography"/>
                      <w:rPr>
                        <w:noProof/>
                      </w:rPr>
                    </w:pPr>
                    <w:r>
                      <w:rPr>
                        <w:noProof/>
                      </w:rPr>
                      <w:t xml:space="preserve">[9] </w:t>
                    </w:r>
                  </w:p>
                </w:tc>
                <w:tc>
                  <w:tcPr>
                    <w:tcW w:w="0" w:type="auto"/>
                    <w:hideMark/>
                  </w:tcPr>
                  <w:p w14:paraId="57FC3E1A" w14:textId="77777777" w:rsidR="007878CE" w:rsidRDefault="007878CE">
                    <w:pPr>
                      <w:pStyle w:val="Bibliography"/>
                      <w:rPr>
                        <w:noProof/>
                      </w:rPr>
                    </w:pPr>
                    <w:r>
                      <w:rPr>
                        <w:noProof/>
                      </w:rPr>
                      <w:t>[Online]. Available: https://play.google.com/store/apps/details?id=de.hafas.android.gvh&amp;hl=ar.</w:t>
                    </w:r>
                  </w:p>
                </w:tc>
              </w:tr>
              <w:tr w:rsidR="007878CE" w14:paraId="06D40BCD" w14:textId="77777777">
                <w:trPr>
                  <w:divId w:val="799957411"/>
                  <w:tblCellSpacing w:w="15" w:type="dxa"/>
                </w:trPr>
                <w:tc>
                  <w:tcPr>
                    <w:tcW w:w="50" w:type="pct"/>
                    <w:hideMark/>
                  </w:tcPr>
                  <w:p w14:paraId="7DB8AEEC" w14:textId="77777777" w:rsidR="007878CE" w:rsidRDefault="007878CE">
                    <w:pPr>
                      <w:pStyle w:val="Bibliography"/>
                      <w:rPr>
                        <w:noProof/>
                      </w:rPr>
                    </w:pPr>
                    <w:r>
                      <w:rPr>
                        <w:noProof/>
                      </w:rPr>
                      <w:lastRenderedPageBreak/>
                      <w:t xml:space="preserve">[10] </w:t>
                    </w:r>
                  </w:p>
                </w:tc>
                <w:tc>
                  <w:tcPr>
                    <w:tcW w:w="0" w:type="auto"/>
                    <w:hideMark/>
                  </w:tcPr>
                  <w:p w14:paraId="311B7E96" w14:textId="77777777" w:rsidR="007878CE" w:rsidRDefault="007878CE">
                    <w:pPr>
                      <w:pStyle w:val="Bibliography"/>
                      <w:rPr>
                        <w:noProof/>
                      </w:rPr>
                    </w:pPr>
                    <w:r>
                      <w:rPr>
                        <w:noProof/>
                      </w:rPr>
                      <w:t>[Online]. Available: https://play.google.com/store/apps/details?id=de.hafas.android.gvh&amp;hl=ar.</w:t>
                    </w:r>
                  </w:p>
                </w:tc>
              </w:tr>
            </w:tbl>
            <w:p w14:paraId="0FD559A5" w14:textId="77777777" w:rsidR="007878CE" w:rsidRDefault="007878CE">
              <w:pPr>
                <w:divId w:val="799957411"/>
                <w:rPr>
                  <w:noProof/>
                </w:rPr>
              </w:pPr>
            </w:p>
            <w:p w14:paraId="7E2C6D2C" w14:textId="77777777" w:rsidR="007A01FD" w:rsidRDefault="007A01FD">
              <w:r>
                <w:rPr>
                  <w:b/>
                  <w:bCs/>
                  <w:noProof/>
                </w:rPr>
                <w:fldChar w:fldCharType="end"/>
              </w:r>
            </w:p>
          </w:sdtContent>
        </w:sdt>
      </w:sdtContent>
    </w:sdt>
    <w:p w14:paraId="09652EF1" w14:textId="77777777" w:rsidR="00A76750" w:rsidRDefault="00A76750"/>
    <w:p w14:paraId="09C69411" w14:textId="77777777" w:rsidR="00A76750" w:rsidRDefault="00A76750"/>
    <w:p w14:paraId="222B12B7" w14:textId="77777777" w:rsidR="00A76750" w:rsidRDefault="00A76750">
      <w:pPr>
        <w:jc w:val="both"/>
      </w:pPr>
    </w:p>
    <w:p w14:paraId="6979B558" w14:textId="77777777" w:rsidR="00A76750" w:rsidRDefault="00A76750">
      <w:pPr>
        <w:tabs>
          <w:tab w:val="right" w:pos="9000"/>
        </w:tabs>
        <w:jc w:val="both"/>
        <w:rPr>
          <w:b/>
        </w:rPr>
      </w:pPr>
    </w:p>
    <w:sectPr w:rsidR="00A76750">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9F9CE9" w14:textId="77777777" w:rsidR="00DE309F" w:rsidRDefault="00DE309F">
      <w:pPr>
        <w:spacing w:line="240" w:lineRule="auto"/>
      </w:pPr>
      <w:r>
        <w:separator/>
      </w:r>
    </w:p>
  </w:endnote>
  <w:endnote w:type="continuationSeparator" w:id="0">
    <w:p w14:paraId="6303C2BF" w14:textId="77777777" w:rsidR="00DE309F" w:rsidRDefault="00DE30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AF34A" w14:textId="5E12200E" w:rsidR="007874D0" w:rsidRDefault="007874D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93144">
      <w:rPr>
        <w:noProof/>
        <w:color w:val="000000"/>
      </w:rPr>
      <w:t>25</w:t>
    </w:r>
    <w:r>
      <w:rPr>
        <w:color w:val="000000"/>
      </w:rPr>
      <w:fldChar w:fldCharType="end"/>
    </w:r>
  </w:p>
  <w:p w14:paraId="0F24194E" w14:textId="77777777" w:rsidR="007874D0" w:rsidRDefault="007874D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F9A6EE" w14:textId="77777777" w:rsidR="00DE309F" w:rsidRDefault="00DE309F">
      <w:pPr>
        <w:spacing w:line="240" w:lineRule="auto"/>
      </w:pPr>
      <w:r>
        <w:separator/>
      </w:r>
    </w:p>
  </w:footnote>
  <w:footnote w:type="continuationSeparator" w:id="0">
    <w:p w14:paraId="6EC922E3" w14:textId="77777777" w:rsidR="00DE309F" w:rsidRDefault="00DE30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0720"/>
    <w:multiLevelType w:val="hybridMultilevel"/>
    <w:tmpl w:val="1B0ACA7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1A835F8"/>
    <w:multiLevelType w:val="multilevel"/>
    <w:tmpl w:val="51D81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9158B"/>
    <w:multiLevelType w:val="multilevel"/>
    <w:tmpl w:val="455AD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62CFC"/>
    <w:multiLevelType w:val="hybridMultilevel"/>
    <w:tmpl w:val="F4A4EEC2"/>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39443DE"/>
    <w:multiLevelType w:val="multilevel"/>
    <w:tmpl w:val="AAEC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3E549E"/>
    <w:multiLevelType w:val="multilevel"/>
    <w:tmpl w:val="CF50A50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2B6B6175"/>
    <w:multiLevelType w:val="multilevel"/>
    <w:tmpl w:val="30EA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212420"/>
    <w:multiLevelType w:val="multilevel"/>
    <w:tmpl w:val="2ABE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25011B"/>
    <w:multiLevelType w:val="multilevel"/>
    <w:tmpl w:val="4EEC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76A76"/>
    <w:multiLevelType w:val="multilevel"/>
    <w:tmpl w:val="EC04D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281F1C"/>
    <w:multiLevelType w:val="multilevel"/>
    <w:tmpl w:val="89BC6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846B1B"/>
    <w:multiLevelType w:val="multilevel"/>
    <w:tmpl w:val="7FBE29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4AA14088"/>
    <w:multiLevelType w:val="multilevel"/>
    <w:tmpl w:val="E22E7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297829"/>
    <w:multiLevelType w:val="hybridMultilevel"/>
    <w:tmpl w:val="3E826164"/>
    <w:lvl w:ilvl="0" w:tplc="ED24F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9E01B7"/>
    <w:multiLevelType w:val="multilevel"/>
    <w:tmpl w:val="D264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542097"/>
    <w:multiLevelType w:val="multilevel"/>
    <w:tmpl w:val="FD484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0A3D67"/>
    <w:multiLevelType w:val="multilevel"/>
    <w:tmpl w:val="CEE4B8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3603474"/>
    <w:multiLevelType w:val="hybridMultilevel"/>
    <w:tmpl w:val="90045662"/>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8" w15:restartNumberingAfterBreak="0">
    <w:nsid w:val="6CA849CD"/>
    <w:multiLevelType w:val="hybridMultilevel"/>
    <w:tmpl w:val="1CE010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73ED22FD"/>
    <w:multiLevelType w:val="multilevel"/>
    <w:tmpl w:val="11D2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A07A36"/>
    <w:multiLevelType w:val="hybridMultilevel"/>
    <w:tmpl w:val="49C0CCD2"/>
    <w:lvl w:ilvl="0" w:tplc="04090001">
      <w:start w:val="1"/>
      <w:numFmt w:val="bullet"/>
      <w:lvlText w:val=""/>
      <w:lvlJc w:val="left"/>
      <w:pPr>
        <w:ind w:left="2256" w:hanging="360"/>
      </w:pPr>
      <w:rPr>
        <w:rFonts w:ascii="Symbol" w:hAnsi="Symbol" w:hint="default"/>
      </w:rPr>
    </w:lvl>
    <w:lvl w:ilvl="1" w:tplc="04090003" w:tentative="1">
      <w:start w:val="1"/>
      <w:numFmt w:val="bullet"/>
      <w:lvlText w:val="o"/>
      <w:lvlJc w:val="left"/>
      <w:pPr>
        <w:ind w:left="2976" w:hanging="360"/>
      </w:pPr>
      <w:rPr>
        <w:rFonts w:ascii="Courier New" w:hAnsi="Courier New" w:cs="Courier New" w:hint="default"/>
      </w:rPr>
    </w:lvl>
    <w:lvl w:ilvl="2" w:tplc="04090005" w:tentative="1">
      <w:start w:val="1"/>
      <w:numFmt w:val="bullet"/>
      <w:lvlText w:val=""/>
      <w:lvlJc w:val="left"/>
      <w:pPr>
        <w:ind w:left="3696" w:hanging="360"/>
      </w:pPr>
      <w:rPr>
        <w:rFonts w:ascii="Wingdings" w:hAnsi="Wingdings" w:hint="default"/>
      </w:rPr>
    </w:lvl>
    <w:lvl w:ilvl="3" w:tplc="04090001" w:tentative="1">
      <w:start w:val="1"/>
      <w:numFmt w:val="bullet"/>
      <w:lvlText w:val=""/>
      <w:lvlJc w:val="left"/>
      <w:pPr>
        <w:ind w:left="4416" w:hanging="360"/>
      </w:pPr>
      <w:rPr>
        <w:rFonts w:ascii="Symbol" w:hAnsi="Symbol" w:hint="default"/>
      </w:rPr>
    </w:lvl>
    <w:lvl w:ilvl="4" w:tplc="04090003" w:tentative="1">
      <w:start w:val="1"/>
      <w:numFmt w:val="bullet"/>
      <w:lvlText w:val="o"/>
      <w:lvlJc w:val="left"/>
      <w:pPr>
        <w:ind w:left="5136" w:hanging="360"/>
      </w:pPr>
      <w:rPr>
        <w:rFonts w:ascii="Courier New" w:hAnsi="Courier New" w:cs="Courier New" w:hint="default"/>
      </w:rPr>
    </w:lvl>
    <w:lvl w:ilvl="5" w:tplc="04090005" w:tentative="1">
      <w:start w:val="1"/>
      <w:numFmt w:val="bullet"/>
      <w:lvlText w:val=""/>
      <w:lvlJc w:val="left"/>
      <w:pPr>
        <w:ind w:left="5856" w:hanging="360"/>
      </w:pPr>
      <w:rPr>
        <w:rFonts w:ascii="Wingdings" w:hAnsi="Wingdings" w:hint="default"/>
      </w:rPr>
    </w:lvl>
    <w:lvl w:ilvl="6" w:tplc="04090001" w:tentative="1">
      <w:start w:val="1"/>
      <w:numFmt w:val="bullet"/>
      <w:lvlText w:val=""/>
      <w:lvlJc w:val="left"/>
      <w:pPr>
        <w:ind w:left="6576" w:hanging="360"/>
      </w:pPr>
      <w:rPr>
        <w:rFonts w:ascii="Symbol" w:hAnsi="Symbol" w:hint="default"/>
      </w:rPr>
    </w:lvl>
    <w:lvl w:ilvl="7" w:tplc="04090003" w:tentative="1">
      <w:start w:val="1"/>
      <w:numFmt w:val="bullet"/>
      <w:lvlText w:val="o"/>
      <w:lvlJc w:val="left"/>
      <w:pPr>
        <w:ind w:left="7296" w:hanging="360"/>
      </w:pPr>
      <w:rPr>
        <w:rFonts w:ascii="Courier New" w:hAnsi="Courier New" w:cs="Courier New" w:hint="default"/>
      </w:rPr>
    </w:lvl>
    <w:lvl w:ilvl="8" w:tplc="04090005" w:tentative="1">
      <w:start w:val="1"/>
      <w:numFmt w:val="bullet"/>
      <w:lvlText w:val=""/>
      <w:lvlJc w:val="left"/>
      <w:pPr>
        <w:ind w:left="8016" w:hanging="360"/>
      </w:pPr>
      <w:rPr>
        <w:rFonts w:ascii="Wingdings" w:hAnsi="Wingdings" w:hint="default"/>
      </w:rPr>
    </w:lvl>
  </w:abstractNum>
  <w:abstractNum w:abstractNumId="21" w15:restartNumberingAfterBreak="0">
    <w:nsid w:val="78E40E93"/>
    <w:multiLevelType w:val="multilevel"/>
    <w:tmpl w:val="8DEE62A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9516FF8"/>
    <w:multiLevelType w:val="hybridMultilevel"/>
    <w:tmpl w:val="7A0C90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21"/>
  </w:num>
  <w:num w:numId="4">
    <w:abstractNumId w:val="12"/>
  </w:num>
  <w:num w:numId="5">
    <w:abstractNumId w:val="5"/>
  </w:num>
  <w:num w:numId="6">
    <w:abstractNumId w:val="18"/>
  </w:num>
  <w:num w:numId="7">
    <w:abstractNumId w:val="0"/>
  </w:num>
  <w:num w:numId="8">
    <w:abstractNumId w:val="15"/>
  </w:num>
  <w:num w:numId="9">
    <w:abstractNumId w:val="1"/>
  </w:num>
  <w:num w:numId="10">
    <w:abstractNumId w:val="9"/>
  </w:num>
  <w:num w:numId="11">
    <w:abstractNumId w:val="8"/>
  </w:num>
  <w:num w:numId="12">
    <w:abstractNumId w:val="17"/>
  </w:num>
  <w:num w:numId="13">
    <w:abstractNumId w:val="20"/>
  </w:num>
  <w:num w:numId="14">
    <w:abstractNumId w:val="22"/>
  </w:num>
  <w:num w:numId="15">
    <w:abstractNumId w:val="4"/>
  </w:num>
  <w:num w:numId="16">
    <w:abstractNumId w:val="6"/>
  </w:num>
  <w:num w:numId="17">
    <w:abstractNumId w:val="14"/>
  </w:num>
  <w:num w:numId="18">
    <w:abstractNumId w:val="10"/>
  </w:num>
  <w:num w:numId="19">
    <w:abstractNumId w:val="19"/>
  </w:num>
  <w:num w:numId="20">
    <w:abstractNumId w:val="7"/>
  </w:num>
  <w:num w:numId="21">
    <w:abstractNumId w:val="13"/>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750"/>
    <w:rsid w:val="00000171"/>
    <w:rsid w:val="00006261"/>
    <w:rsid w:val="00012CDC"/>
    <w:rsid w:val="00096A07"/>
    <w:rsid w:val="000B2E8C"/>
    <w:rsid w:val="000B61C1"/>
    <w:rsid w:val="000B7F09"/>
    <w:rsid w:val="00113D68"/>
    <w:rsid w:val="00115466"/>
    <w:rsid w:val="00121A2D"/>
    <w:rsid w:val="00133B3A"/>
    <w:rsid w:val="00143D7F"/>
    <w:rsid w:val="001470CB"/>
    <w:rsid w:val="00155986"/>
    <w:rsid w:val="00155ABA"/>
    <w:rsid w:val="00174147"/>
    <w:rsid w:val="00184540"/>
    <w:rsid w:val="0019112B"/>
    <w:rsid w:val="001A7E66"/>
    <w:rsid w:val="001C1BB3"/>
    <w:rsid w:val="001F1A72"/>
    <w:rsid w:val="00203736"/>
    <w:rsid w:val="00204CDD"/>
    <w:rsid w:val="0020698E"/>
    <w:rsid w:val="0024773A"/>
    <w:rsid w:val="00282B99"/>
    <w:rsid w:val="00284A72"/>
    <w:rsid w:val="00290FC1"/>
    <w:rsid w:val="002A3ADF"/>
    <w:rsid w:val="002A4F3A"/>
    <w:rsid w:val="002C7B2C"/>
    <w:rsid w:val="002D72B8"/>
    <w:rsid w:val="002E4966"/>
    <w:rsid w:val="00301C62"/>
    <w:rsid w:val="003043EC"/>
    <w:rsid w:val="00313DE4"/>
    <w:rsid w:val="00326D76"/>
    <w:rsid w:val="00334E81"/>
    <w:rsid w:val="00343EFB"/>
    <w:rsid w:val="003461D9"/>
    <w:rsid w:val="003466F9"/>
    <w:rsid w:val="00365349"/>
    <w:rsid w:val="00392800"/>
    <w:rsid w:val="003C040E"/>
    <w:rsid w:val="003D4414"/>
    <w:rsid w:val="004043B7"/>
    <w:rsid w:val="0041257D"/>
    <w:rsid w:val="00422D6C"/>
    <w:rsid w:val="004503AE"/>
    <w:rsid w:val="00451D99"/>
    <w:rsid w:val="004569E1"/>
    <w:rsid w:val="004676C9"/>
    <w:rsid w:val="00482F1D"/>
    <w:rsid w:val="00493144"/>
    <w:rsid w:val="004950EF"/>
    <w:rsid w:val="004A7C47"/>
    <w:rsid w:val="004B3F52"/>
    <w:rsid w:val="004C1C75"/>
    <w:rsid w:val="004D0EA2"/>
    <w:rsid w:val="004E3236"/>
    <w:rsid w:val="004E5EE1"/>
    <w:rsid w:val="005138BB"/>
    <w:rsid w:val="00547133"/>
    <w:rsid w:val="005A151B"/>
    <w:rsid w:val="005A1CEE"/>
    <w:rsid w:val="005A3A10"/>
    <w:rsid w:val="005B5C9A"/>
    <w:rsid w:val="005D5FE6"/>
    <w:rsid w:val="005E6EF0"/>
    <w:rsid w:val="005E7D69"/>
    <w:rsid w:val="005F3B22"/>
    <w:rsid w:val="005F7894"/>
    <w:rsid w:val="0061404D"/>
    <w:rsid w:val="006161B3"/>
    <w:rsid w:val="006370C8"/>
    <w:rsid w:val="00687299"/>
    <w:rsid w:val="006A63FE"/>
    <w:rsid w:val="006C3346"/>
    <w:rsid w:val="006D5DB5"/>
    <w:rsid w:val="006E016A"/>
    <w:rsid w:val="006E76E8"/>
    <w:rsid w:val="006F320F"/>
    <w:rsid w:val="00706EB0"/>
    <w:rsid w:val="00723174"/>
    <w:rsid w:val="00734FF3"/>
    <w:rsid w:val="007442CC"/>
    <w:rsid w:val="00750AB0"/>
    <w:rsid w:val="00753D1D"/>
    <w:rsid w:val="00780C72"/>
    <w:rsid w:val="00783F62"/>
    <w:rsid w:val="007874D0"/>
    <w:rsid w:val="007878CE"/>
    <w:rsid w:val="007A01FD"/>
    <w:rsid w:val="007A6AFE"/>
    <w:rsid w:val="007B0339"/>
    <w:rsid w:val="007B2E8C"/>
    <w:rsid w:val="007D0037"/>
    <w:rsid w:val="00803C1A"/>
    <w:rsid w:val="00843D79"/>
    <w:rsid w:val="00853ADB"/>
    <w:rsid w:val="00853EE6"/>
    <w:rsid w:val="0086613A"/>
    <w:rsid w:val="00887F9D"/>
    <w:rsid w:val="008A3EED"/>
    <w:rsid w:val="008F3C73"/>
    <w:rsid w:val="00913A33"/>
    <w:rsid w:val="00920E90"/>
    <w:rsid w:val="00934E7C"/>
    <w:rsid w:val="009457B5"/>
    <w:rsid w:val="00956CA5"/>
    <w:rsid w:val="00961C88"/>
    <w:rsid w:val="00962D25"/>
    <w:rsid w:val="0096384C"/>
    <w:rsid w:val="009A7722"/>
    <w:rsid w:val="009B4192"/>
    <w:rsid w:val="009B5DD7"/>
    <w:rsid w:val="009D1B8B"/>
    <w:rsid w:val="009E234D"/>
    <w:rsid w:val="00A4482D"/>
    <w:rsid w:val="00A56CEA"/>
    <w:rsid w:val="00A60E89"/>
    <w:rsid w:val="00A705BF"/>
    <w:rsid w:val="00A75343"/>
    <w:rsid w:val="00A76750"/>
    <w:rsid w:val="00A777EC"/>
    <w:rsid w:val="00A97BBC"/>
    <w:rsid w:val="00AA4475"/>
    <w:rsid w:val="00AB1A2E"/>
    <w:rsid w:val="00AC375F"/>
    <w:rsid w:val="00AF5592"/>
    <w:rsid w:val="00B218A3"/>
    <w:rsid w:val="00B41DE1"/>
    <w:rsid w:val="00B55ECB"/>
    <w:rsid w:val="00B62D2E"/>
    <w:rsid w:val="00B70192"/>
    <w:rsid w:val="00B72239"/>
    <w:rsid w:val="00BA3B8C"/>
    <w:rsid w:val="00BB6EDF"/>
    <w:rsid w:val="00BC2B75"/>
    <w:rsid w:val="00BC3A6B"/>
    <w:rsid w:val="00BD1550"/>
    <w:rsid w:val="00BD4DA5"/>
    <w:rsid w:val="00BE1E25"/>
    <w:rsid w:val="00C0067A"/>
    <w:rsid w:val="00C03ACF"/>
    <w:rsid w:val="00C20E01"/>
    <w:rsid w:val="00C336DD"/>
    <w:rsid w:val="00C338EA"/>
    <w:rsid w:val="00C34F6C"/>
    <w:rsid w:val="00C3506A"/>
    <w:rsid w:val="00C374D9"/>
    <w:rsid w:val="00C50CFE"/>
    <w:rsid w:val="00C51AEE"/>
    <w:rsid w:val="00C76641"/>
    <w:rsid w:val="00C81DA1"/>
    <w:rsid w:val="00C864C5"/>
    <w:rsid w:val="00C935C2"/>
    <w:rsid w:val="00CA6F31"/>
    <w:rsid w:val="00D05A96"/>
    <w:rsid w:val="00D511B6"/>
    <w:rsid w:val="00D65B3D"/>
    <w:rsid w:val="00D875B7"/>
    <w:rsid w:val="00D95C6E"/>
    <w:rsid w:val="00DC1926"/>
    <w:rsid w:val="00DD6E3D"/>
    <w:rsid w:val="00DE309F"/>
    <w:rsid w:val="00E11EA9"/>
    <w:rsid w:val="00E43933"/>
    <w:rsid w:val="00E516AB"/>
    <w:rsid w:val="00EA5DE0"/>
    <w:rsid w:val="00ED3DB5"/>
    <w:rsid w:val="00F15D18"/>
    <w:rsid w:val="00F30500"/>
    <w:rsid w:val="00F51542"/>
    <w:rsid w:val="00F74402"/>
    <w:rsid w:val="00F87F1A"/>
    <w:rsid w:val="00F912D1"/>
    <w:rsid w:val="00F927F8"/>
    <w:rsid w:val="00FA1A0F"/>
    <w:rsid w:val="00FF674D"/>
    <w:rsid w:val="00FF6F65"/>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E8BCB"/>
  <w15:docId w15:val="{AD636775-9B5B-4450-9641-7FC80883A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AU"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E64"/>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customStyle="1" w:styleId="cite-bracket">
    <w:name w:val="cite-bracket"/>
    <w:basedOn w:val="DefaultParagraphFont"/>
    <w:rsid w:val="00F51542"/>
  </w:style>
  <w:style w:type="table" w:styleId="PlainTable2">
    <w:name w:val="Plain Table 2"/>
    <w:basedOn w:val="TableNormal"/>
    <w:uiPriority w:val="42"/>
    <w:rsid w:val="00956CA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956CA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4">
    <w:name w:val="Grid Table 4 Accent 4"/>
    <w:basedOn w:val="TableNormal"/>
    <w:uiPriority w:val="49"/>
    <w:rsid w:val="00956CA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ds-markdown-paragraph">
    <w:name w:val="ds-markdown-paragraph"/>
    <w:basedOn w:val="Normal"/>
    <w:rsid w:val="00687299"/>
    <w:pPr>
      <w:spacing w:before="100" w:beforeAutospacing="1" w:after="100" w:afterAutospacing="1" w:line="240" w:lineRule="auto"/>
    </w:pPr>
    <w:rPr>
      <w:lang w:eastAsia="en-US"/>
    </w:rPr>
  </w:style>
  <w:style w:type="character" w:styleId="Emphasis">
    <w:name w:val="Emphasis"/>
    <w:basedOn w:val="DefaultParagraphFont"/>
    <w:uiPriority w:val="20"/>
    <w:qFormat/>
    <w:rsid w:val="006872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3690">
      <w:bodyDiv w:val="1"/>
      <w:marLeft w:val="0"/>
      <w:marRight w:val="0"/>
      <w:marTop w:val="0"/>
      <w:marBottom w:val="0"/>
      <w:divBdr>
        <w:top w:val="none" w:sz="0" w:space="0" w:color="auto"/>
        <w:left w:val="none" w:sz="0" w:space="0" w:color="auto"/>
        <w:bottom w:val="none" w:sz="0" w:space="0" w:color="auto"/>
        <w:right w:val="none" w:sz="0" w:space="0" w:color="auto"/>
      </w:divBdr>
    </w:div>
    <w:div w:id="24642465">
      <w:bodyDiv w:val="1"/>
      <w:marLeft w:val="0"/>
      <w:marRight w:val="0"/>
      <w:marTop w:val="0"/>
      <w:marBottom w:val="0"/>
      <w:divBdr>
        <w:top w:val="none" w:sz="0" w:space="0" w:color="auto"/>
        <w:left w:val="none" w:sz="0" w:space="0" w:color="auto"/>
        <w:bottom w:val="none" w:sz="0" w:space="0" w:color="auto"/>
        <w:right w:val="none" w:sz="0" w:space="0" w:color="auto"/>
      </w:divBdr>
    </w:div>
    <w:div w:id="168758340">
      <w:bodyDiv w:val="1"/>
      <w:marLeft w:val="0"/>
      <w:marRight w:val="0"/>
      <w:marTop w:val="0"/>
      <w:marBottom w:val="0"/>
      <w:divBdr>
        <w:top w:val="none" w:sz="0" w:space="0" w:color="auto"/>
        <w:left w:val="none" w:sz="0" w:space="0" w:color="auto"/>
        <w:bottom w:val="none" w:sz="0" w:space="0" w:color="auto"/>
        <w:right w:val="none" w:sz="0" w:space="0" w:color="auto"/>
      </w:divBdr>
    </w:div>
    <w:div w:id="170687935">
      <w:bodyDiv w:val="1"/>
      <w:marLeft w:val="0"/>
      <w:marRight w:val="0"/>
      <w:marTop w:val="0"/>
      <w:marBottom w:val="0"/>
      <w:divBdr>
        <w:top w:val="none" w:sz="0" w:space="0" w:color="auto"/>
        <w:left w:val="none" w:sz="0" w:space="0" w:color="auto"/>
        <w:bottom w:val="none" w:sz="0" w:space="0" w:color="auto"/>
        <w:right w:val="none" w:sz="0" w:space="0" w:color="auto"/>
      </w:divBdr>
    </w:div>
    <w:div w:id="201791343">
      <w:bodyDiv w:val="1"/>
      <w:marLeft w:val="0"/>
      <w:marRight w:val="0"/>
      <w:marTop w:val="0"/>
      <w:marBottom w:val="0"/>
      <w:divBdr>
        <w:top w:val="none" w:sz="0" w:space="0" w:color="auto"/>
        <w:left w:val="none" w:sz="0" w:space="0" w:color="auto"/>
        <w:bottom w:val="none" w:sz="0" w:space="0" w:color="auto"/>
        <w:right w:val="none" w:sz="0" w:space="0" w:color="auto"/>
      </w:divBdr>
    </w:div>
    <w:div w:id="388266069">
      <w:bodyDiv w:val="1"/>
      <w:marLeft w:val="0"/>
      <w:marRight w:val="0"/>
      <w:marTop w:val="0"/>
      <w:marBottom w:val="0"/>
      <w:divBdr>
        <w:top w:val="none" w:sz="0" w:space="0" w:color="auto"/>
        <w:left w:val="none" w:sz="0" w:space="0" w:color="auto"/>
        <w:bottom w:val="none" w:sz="0" w:space="0" w:color="auto"/>
        <w:right w:val="none" w:sz="0" w:space="0" w:color="auto"/>
      </w:divBdr>
    </w:div>
    <w:div w:id="463616561">
      <w:bodyDiv w:val="1"/>
      <w:marLeft w:val="0"/>
      <w:marRight w:val="0"/>
      <w:marTop w:val="0"/>
      <w:marBottom w:val="0"/>
      <w:divBdr>
        <w:top w:val="none" w:sz="0" w:space="0" w:color="auto"/>
        <w:left w:val="none" w:sz="0" w:space="0" w:color="auto"/>
        <w:bottom w:val="none" w:sz="0" w:space="0" w:color="auto"/>
        <w:right w:val="none" w:sz="0" w:space="0" w:color="auto"/>
      </w:divBdr>
    </w:div>
    <w:div w:id="470176339">
      <w:bodyDiv w:val="1"/>
      <w:marLeft w:val="0"/>
      <w:marRight w:val="0"/>
      <w:marTop w:val="0"/>
      <w:marBottom w:val="0"/>
      <w:divBdr>
        <w:top w:val="none" w:sz="0" w:space="0" w:color="auto"/>
        <w:left w:val="none" w:sz="0" w:space="0" w:color="auto"/>
        <w:bottom w:val="none" w:sz="0" w:space="0" w:color="auto"/>
        <w:right w:val="none" w:sz="0" w:space="0" w:color="auto"/>
      </w:divBdr>
    </w:div>
    <w:div w:id="480854312">
      <w:bodyDiv w:val="1"/>
      <w:marLeft w:val="0"/>
      <w:marRight w:val="0"/>
      <w:marTop w:val="0"/>
      <w:marBottom w:val="0"/>
      <w:divBdr>
        <w:top w:val="none" w:sz="0" w:space="0" w:color="auto"/>
        <w:left w:val="none" w:sz="0" w:space="0" w:color="auto"/>
        <w:bottom w:val="none" w:sz="0" w:space="0" w:color="auto"/>
        <w:right w:val="none" w:sz="0" w:space="0" w:color="auto"/>
      </w:divBdr>
    </w:div>
    <w:div w:id="520124799">
      <w:bodyDiv w:val="1"/>
      <w:marLeft w:val="0"/>
      <w:marRight w:val="0"/>
      <w:marTop w:val="0"/>
      <w:marBottom w:val="0"/>
      <w:divBdr>
        <w:top w:val="none" w:sz="0" w:space="0" w:color="auto"/>
        <w:left w:val="none" w:sz="0" w:space="0" w:color="auto"/>
        <w:bottom w:val="none" w:sz="0" w:space="0" w:color="auto"/>
        <w:right w:val="none" w:sz="0" w:space="0" w:color="auto"/>
      </w:divBdr>
    </w:div>
    <w:div w:id="532109216">
      <w:bodyDiv w:val="1"/>
      <w:marLeft w:val="0"/>
      <w:marRight w:val="0"/>
      <w:marTop w:val="0"/>
      <w:marBottom w:val="0"/>
      <w:divBdr>
        <w:top w:val="none" w:sz="0" w:space="0" w:color="auto"/>
        <w:left w:val="none" w:sz="0" w:space="0" w:color="auto"/>
        <w:bottom w:val="none" w:sz="0" w:space="0" w:color="auto"/>
        <w:right w:val="none" w:sz="0" w:space="0" w:color="auto"/>
      </w:divBdr>
    </w:div>
    <w:div w:id="607808700">
      <w:bodyDiv w:val="1"/>
      <w:marLeft w:val="0"/>
      <w:marRight w:val="0"/>
      <w:marTop w:val="0"/>
      <w:marBottom w:val="0"/>
      <w:divBdr>
        <w:top w:val="none" w:sz="0" w:space="0" w:color="auto"/>
        <w:left w:val="none" w:sz="0" w:space="0" w:color="auto"/>
        <w:bottom w:val="none" w:sz="0" w:space="0" w:color="auto"/>
        <w:right w:val="none" w:sz="0" w:space="0" w:color="auto"/>
      </w:divBdr>
    </w:div>
    <w:div w:id="610548583">
      <w:bodyDiv w:val="1"/>
      <w:marLeft w:val="0"/>
      <w:marRight w:val="0"/>
      <w:marTop w:val="0"/>
      <w:marBottom w:val="0"/>
      <w:divBdr>
        <w:top w:val="none" w:sz="0" w:space="0" w:color="auto"/>
        <w:left w:val="none" w:sz="0" w:space="0" w:color="auto"/>
        <w:bottom w:val="none" w:sz="0" w:space="0" w:color="auto"/>
        <w:right w:val="none" w:sz="0" w:space="0" w:color="auto"/>
      </w:divBdr>
    </w:div>
    <w:div w:id="640423248">
      <w:bodyDiv w:val="1"/>
      <w:marLeft w:val="0"/>
      <w:marRight w:val="0"/>
      <w:marTop w:val="0"/>
      <w:marBottom w:val="0"/>
      <w:divBdr>
        <w:top w:val="none" w:sz="0" w:space="0" w:color="auto"/>
        <w:left w:val="none" w:sz="0" w:space="0" w:color="auto"/>
        <w:bottom w:val="none" w:sz="0" w:space="0" w:color="auto"/>
        <w:right w:val="none" w:sz="0" w:space="0" w:color="auto"/>
      </w:divBdr>
    </w:div>
    <w:div w:id="661352919">
      <w:bodyDiv w:val="1"/>
      <w:marLeft w:val="0"/>
      <w:marRight w:val="0"/>
      <w:marTop w:val="0"/>
      <w:marBottom w:val="0"/>
      <w:divBdr>
        <w:top w:val="none" w:sz="0" w:space="0" w:color="auto"/>
        <w:left w:val="none" w:sz="0" w:space="0" w:color="auto"/>
        <w:bottom w:val="none" w:sz="0" w:space="0" w:color="auto"/>
        <w:right w:val="none" w:sz="0" w:space="0" w:color="auto"/>
      </w:divBdr>
    </w:div>
    <w:div w:id="662927493">
      <w:bodyDiv w:val="1"/>
      <w:marLeft w:val="0"/>
      <w:marRight w:val="0"/>
      <w:marTop w:val="0"/>
      <w:marBottom w:val="0"/>
      <w:divBdr>
        <w:top w:val="none" w:sz="0" w:space="0" w:color="auto"/>
        <w:left w:val="none" w:sz="0" w:space="0" w:color="auto"/>
        <w:bottom w:val="none" w:sz="0" w:space="0" w:color="auto"/>
        <w:right w:val="none" w:sz="0" w:space="0" w:color="auto"/>
      </w:divBdr>
    </w:div>
    <w:div w:id="676155112">
      <w:bodyDiv w:val="1"/>
      <w:marLeft w:val="0"/>
      <w:marRight w:val="0"/>
      <w:marTop w:val="0"/>
      <w:marBottom w:val="0"/>
      <w:divBdr>
        <w:top w:val="none" w:sz="0" w:space="0" w:color="auto"/>
        <w:left w:val="none" w:sz="0" w:space="0" w:color="auto"/>
        <w:bottom w:val="none" w:sz="0" w:space="0" w:color="auto"/>
        <w:right w:val="none" w:sz="0" w:space="0" w:color="auto"/>
      </w:divBdr>
    </w:div>
    <w:div w:id="695813922">
      <w:bodyDiv w:val="1"/>
      <w:marLeft w:val="0"/>
      <w:marRight w:val="0"/>
      <w:marTop w:val="0"/>
      <w:marBottom w:val="0"/>
      <w:divBdr>
        <w:top w:val="none" w:sz="0" w:space="0" w:color="auto"/>
        <w:left w:val="none" w:sz="0" w:space="0" w:color="auto"/>
        <w:bottom w:val="none" w:sz="0" w:space="0" w:color="auto"/>
        <w:right w:val="none" w:sz="0" w:space="0" w:color="auto"/>
      </w:divBdr>
    </w:div>
    <w:div w:id="699166683">
      <w:bodyDiv w:val="1"/>
      <w:marLeft w:val="0"/>
      <w:marRight w:val="0"/>
      <w:marTop w:val="0"/>
      <w:marBottom w:val="0"/>
      <w:divBdr>
        <w:top w:val="none" w:sz="0" w:space="0" w:color="auto"/>
        <w:left w:val="none" w:sz="0" w:space="0" w:color="auto"/>
        <w:bottom w:val="none" w:sz="0" w:space="0" w:color="auto"/>
        <w:right w:val="none" w:sz="0" w:space="0" w:color="auto"/>
      </w:divBdr>
    </w:div>
    <w:div w:id="748305486">
      <w:bodyDiv w:val="1"/>
      <w:marLeft w:val="0"/>
      <w:marRight w:val="0"/>
      <w:marTop w:val="0"/>
      <w:marBottom w:val="0"/>
      <w:divBdr>
        <w:top w:val="none" w:sz="0" w:space="0" w:color="auto"/>
        <w:left w:val="none" w:sz="0" w:space="0" w:color="auto"/>
        <w:bottom w:val="none" w:sz="0" w:space="0" w:color="auto"/>
        <w:right w:val="none" w:sz="0" w:space="0" w:color="auto"/>
      </w:divBdr>
    </w:div>
    <w:div w:id="753476663">
      <w:bodyDiv w:val="1"/>
      <w:marLeft w:val="0"/>
      <w:marRight w:val="0"/>
      <w:marTop w:val="0"/>
      <w:marBottom w:val="0"/>
      <w:divBdr>
        <w:top w:val="none" w:sz="0" w:space="0" w:color="auto"/>
        <w:left w:val="none" w:sz="0" w:space="0" w:color="auto"/>
        <w:bottom w:val="none" w:sz="0" w:space="0" w:color="auto"/>
        <w:right w:val="none" w:sz="0" w:space="0" w:color="auto"/>
      </w:divBdr>
    </w:div>
    <w:div w:id="799957411">
      <w:bodyDiv w:val="1"/>
      <w:marLeft w:val="0"/>
      <w:marRight w:val="0"/>
      <w:marTop w:val="0"/>
      <w:marBottom w:val="0"/>
      <w:divBdr>
        <w:top w:val="none" w:sz="0" w:space="0" w:color="auto"/>
        <w:left w:val="none" w:sz="0" w:space="0" w:color="auto"/>
        <w:bottom w:val="none" w:sz="0" w:space="0" w:color="auto"/>
        <w:right w:val="none" w:sz="0" w:space="0" w:color="auto"/>
      </w:divBdr>
    </w:div>
    <w:div w:id="816142968">
      <w:bodyDiv w:val="1"/>
      <w:marLeft w:val="0"/>
      <w:marRight w:val="0"/>
      <w:marTop w:val="0"/>
      <w:marBottom w:val="0"/>
      <w:divBdr>
        <w:top w:val="none" w:sz="0" w:space="0" w:color="auto"/>
        <w:left w:val="none" w:sz="0" w:space="0" w:color="auto"/>
        <w:bottom w:val="none" w:sz="0" w:space="0" w:color="auto"/>
        <w:right w:val="none" w:sz="0" w:space="0" w:color="auto"/>
      </w:divBdr>
    </w:div>
    <w:div w:id="843938067">
      <w:bodyDiv w:val="1"/>
      <w:marLeft w:val="0"/>
      <w:marRight w:val="0"/>
      <w:marTop w:val="0"/>
      <w:marBottom w:val="0"/>
      <w:divBdr>
        <w:top w:val="none" w:sz="0" w:space="0" w:color="auto"/>
        <w:left w:val="none" w:sz="0" w:space="0" w:color="auto"/>
        <w:bottom w:val="none" w:sz="0" w:space="0" w:color="auto"/>
        <w:right w:val="none" w:sz="0" w:space="0" w:color="auto"/>
      </w:divBdr>
    </w:div>
    <w:div w:id="909341731">
      <w:bodyDiv w:val="1"/>
      <w:marLeft w:val="0"/>
      <w:marRight w:val="0"/>
      <w:marTop w:val="0"/>
      <w:marBottom w:val="0"/>
      <w:divBdr>
        <w:top w:val="none" w:sz="0" w:space="0" w:color="auto"/>
        <w:left w:val="none" w:sz="0" w:space="0" w:color="auto"/>
        <w:bottom w:val="none" w:sz="0" w:space="0" w:color="auto"/>
        <w:right w:val="none" w:sz="0" w:space="0" w:color="auto"/>
      </w:divBdr>
    </w:div>
    <w:div w:id="987783911">
      <w:bodyDiv w:val="1"/>
      <w:marLeft w:val="0"/>
      <w:marRight w:val="0"/>
      <w:marTop w:val="0"/>
      <w:marBottom w:val="0"/>
      <w:divBdr>
        <w:top w:val="none" w:sz="0" w:space="0" w:color="auto"/>
        <w:left w:val="none" w:sz="0" w:space="0" w:color="auto"/>
        <w:bottom w:val="none" w:sz="0" w:space="0" w:color="auto"/>
        <w:right w:val="none" w:sz="0" w:space="0" w:color="auto"/>
      </w:divBdr>
    </w:div>
    <w:div w:id="1154032473">
      <w:bodyDiv w:val="1"/>
      <w:marLeft w:val="0"/>
      <w:marRight w:val="0"/>
      <w:marTop w:val="0"/>
      <w:marBottom w:val="0"/>
      <w:divBdr>
        <w:top w:val="none" w:sz="0" w:space="0" w:color="auto"/>
        <w:left w:val="none" w:sz="0" w:space="0" w:color="auto"/>
        <w:bottom w:val="none" w:sz="0" w:space="0" w:color="auto"/>
        <w:right w:val="none" w:sz="0" w:space="0" w:color="auto"/>
      </w:divBdr>
    </w:div>
    <w:div w:id="1188326415">
      <w:bodyDiv w:val="1"/>
      <w:marLeft w:val="0"/>
      <w:marRight w:val="0"/>
      <w:marTop w:val="0"/>
      <w:marBottom w:val="0"/>
      <w:divBdr>
        <w:top w:val="none" w:sz="0" w:space="0" w:color="auto"/>
        <w:left w:val="none" w:sz="0" w:space="0" w:color="auto"/>
        <w:bottom w:val="none" w:sz="0" w:space="0" w:color="auto"/>
        <w:right w:val="none" w:sz="0" w:space="0" w:color="auto"/>
      </w:divBdr>
    </w:div>
    <w:div w:id="1196195555">
      <w:bodyDiv w:val="1"/>
      <w:marLeft w:val="0"/>
      <w:marRight w:val="0"/>
      <w:marTop w:val="0"/>
      <w:marBottom w:val="0"/>
      <w:divBdr>
        <w:top w:val="none" w:sz="0" w:space="0" w:color="auto"/>
        <w:left w:val="none" w:sz="0" w:space="0" w:color="auto"/>
        <w:bottom w:val="none" w:sz="0" w:space="0" w:color="auto"/>
        <w:right w:val="none" w:sz="0" w:space="0" w:color="auto"/>
      </w:divBdr>
    </w:div>
    <w:div w:id="1219047187">
      <w:bodyDiv w:val="1"/>
      <w:marLeft w:val="0"/>
      <w:marRight w:val="0"/>
      <w:marTop w:val="0"/>
      <w:marBottom w:val="0"/>
      <w:divBdr>
        <w:top w:val="none" w:sz="0" w:space="0" w:color="auto"/>
        <w:left w:val="none" w:sz="0" w:space="0" w:color="auto"/>
        <w:bottom w:val="none" w:sz="0" w:space="0" w:color="auto"/>
        <w:right w:val="none" w:sz="0" w:space="0" w:color="auto"/>
      </w:divBdr>
    </w:div>
    <w:div w:id="1361279909">
      <w:bodyDiv w:val="1"/>
      <w:marLeft w:val="0"/>
      <w:marRight w:val="0"/>
      <w:marTop w:val="0"/>
      <w:marBottom w:val="0"/>
      <w:divBdr>
        <w:top w:val="none" w:sz="0" w:space="0" w:color="auto"/>
        <w:left w:val="none" w:sz="0" w:space="0" w:color="auto"/>
        <w:bottom w:val="none" w:sz="0" w:space="0" w:color="auto"/>
        <w:right w:val="none" w:sz="0" w:space="0" w:color="auto"/>
      </w:divBdr>
    </w:div>
    <w:div w:id="1414430423">
      <w:bodyDiv w:val="1"/>
      <w:marLeft w:val="0"/>
      <w:marRight w:val="0"/>
      <w:marTop w:val="0"/>
      <w:marBottom w:val="0"/>
      <w:divBdr>
        <w:top w:val="none" w:sz="0" w:space="0" w:color="auto"/>
        <w:left w:val="none" w:sz="0" w:space="0" w:color="auto"/>
        <w:bottom w:val="none" w:sz="0" w:space="0" w:color="auto"/>
        <w:right w:val="none" w:sz="0" w:space="0" w:color="auto"/>
      </w:divBdr>
    </w:div>
    <w:div w:id="1472751803">
      <w:bodyDiv w:val="1"/>
      <w:marLeft w:val="0"/>
      <w:marRight w:val="0"/>
      <w:marTop w:val="0"/>
      <w:marBottom w:val="0"/>
      <w:divBdr>
        <w:top w:val="none" w:sz="0" w:space="0" w:color="auto"/>
        <w:left w:val="none" w:sz="0" w:space="0" w:color="auto"/>
        <w:bottom w:val="none" w:sz="0" w:space="0" w:color="auto"/>
        <w:right w:val="none" w:sz="0" w:space="0" w:color="auto"/>
      </w:divBdr>
    </w:div>
    <w:div w:id="1488864828">
      <w:bodyDiv w:val="1"/>
      <w:marLeft w:val="0"/>
      <w:marRight w:val="0"/>
      <w:marTop w:val="0"/>
      <w:marBottom w:val="0"/>
      <w:divBdr>
        <w:top w:val="none" w:sz="0" w:space="0" w:color="auto"/>
        <w:left w:val="none" w:sz="0" w:space="0" w:color="auto"/>
        <w:bottom w:val="none" w:sz="0" w:space="0" w:color="auto"/>
        <w:right w:val="none" w:sz="0" w:space="0" w:color="auto"/>
      </w:divBdr>
    </w:div>
    <w:div w:id="1509834003">
      <w:bodyDiv w:val="1"/>
      <w:marLeft w:val="0"/>
      <w:marRight w:val="0"/>
      <w:marTop w:val="0"/>
      <w:marBottom w:val="0"/>
      <w:divBdr>
        <w:top w:val="none" w:sz="0" w:space="0" w:color="auto"/>
        <w:left w:val="none" w:sz="0" w:space="0" w:color="auto"/>
        <w:bottom w:val="none" w:sz="0" w:space="0" w:color="auto"/>
        <w:right w:val="none" w:sz="0" w:space="0" w:color="auto"/>
      </w:divBdr>
    </w:div>
    <w:div w:id="1653412890">
      <w:bodyDiv w:val="1"/>
      <w:marLeft w:val="0"/>
      <w:marRight w:val="0"/>
      <w:marTop w:val="0"/>
      <w:marBottom w:val="0"/>
      <w:divBdr>
        <w:top w:val="none" w:sz="0" w:space="0" w:color="auto"/>
        <w:left w:val="none" w:sz="0" w:space="0" w:color="auto"/>
        <w:bottom w:val="none" w:sz="0" w:space="0" w:color="auto"/>
        <w:right w:val="none" w:sz="0" w:space="0" w:color="auto"/>
      </w:divBdr>
    </w:div>
    <w:div w:id="1657996183">
      <w:bodyDiv w:val="1"/>
      <w:marLeft w:val="0"/>
      <w:marRight w:val="0"/>
      <w:marTop w:val="0"/>
      <w:marBottom w:val="0"/>
      <w:divBdr>
        <w:top w:val="none" w:sz="0" w:space="0" w:color="auto"/>
        <w:left w:val="none" w:sz="0" w:space="0" w:color="auto"/>
        <w:bottom w:val="none" w:sz="0" w:space="0" w:color="auto"/>
        <w:right w:val="none" w:sz="0" w:space="0" w:color="auto"/>
      </w:divBdr>
    </w:div>
    <w:div w:id="1680810733">
      <w:bodyDiv w:val="1"/>
      <w:marLeft w:val="0"/>
      <w:marRight w:val="0"/>
      <w:marTop w:val="0"/>
      <w:marBottom w:val="0"/>
      <w:divBdr>
        <w:top w:val="none" w:sz="0" w:space="0" w:color="auto"/>
        <w:left w:val="none" w:sz="0" w:space="0" w:color="auto"/>
        <w:bottom w:val="none" w:sz="0" w:space="0" w:color="auto"/>
        <w:right w:val="none" w:sz="0" w:space="0" w:color="auto"/>
      </w:divBdr>
    </w:div>
    <w:div w:id="1703282524">
      <w:bodyDiv w:val="1"/>
      <w:marLeft w:val="0"/>
      <w:marRight w:val="0"/>
      <w:marTop w:val="0"/>
      <w:marBottom w:val="0"/>
      <w:divBdr>
        <w:top w:val="none" w:sz="0" w:space="0" w:color="auto"/>
        <w:left w:val="none" w:sz="0" w:space="0" w:color="auto"/>
        <w:bottom w:val="none" w:sz="0" w:space="0" w:color="auto"/>
        <w:right w:val="none" w:sz="0" w:space="0" w:color="auto"/>
      </w:divBdr>
    </w:div>
    <w:div w:id="1720014304">
      <w:bodyDiv w:val="1"/>
      <w:marLeft w:val="0"/>
      <w:marRight w:val="0"/>
      <w:marTop w:val="0"/>
      <w:marBottom w:val="0"/>
      <w:divBdr>
        <w:top w:val="none" w:sz="0" w:space="0" w:color="auto"/>
        <w:left w:val="none" w:sz="0" w:space="0" w:color="auto"/>
        <w:bottom w:val="none" w:sz="0" w:space="0" w:color="auto"/>
        <w:right w:val="none" w:sz="0" w:space="0" w:color="auto"/>
      </w:divBdr>
    </w:div>
    <w:div w:id="1788499812">
      <w:bodyDiv w:val="1"/>
      <w:marLeft w:val="0"/>
      <w:marRight w:val="0"/>
      <w:marTop w:val="0"/>
      <w:marBottom w:val="0"/>
      <w:divBdr>
        <w:top w:val="none" w:sz="0" w:space="0" w:color="auto"/>
        <w:left w:val="none" w:sz="0" w:space="0" w:color="auto"/>
        <w:bottom w:val="none" w:sz="0" w:space="0" w:color="auto"/>
        <w:right w:val="none" w:sz="0" w:space="0" w:color="auto"/>
      </w:divBdr>
    </w:div>
    <w:div w:id="1811362683">
      <w:bodyDiv w:val="1"/>
      <w:marLeft w:val="0"/>
      <w:marRight w:val="0"/>
      <w:marTop w:val="0"/>
      <w:marBottom w:val="0"/>
      <w:divBdr>
        <w:top w:val="none" w:sz="0" w:space="0" w:color="auto"/>
        <w:left w:val="none" w:sz="0" w:space="0" w:color="auto"/>
        <w:bottom w:val="none" w:sz="0" w:space="0" w:color="auto"/>
        <w:right w:val="none" w:sz="0" w:space="0" w:color="auto"/>
      </w:divBdr>
    </w:div>
    <w:div w:id="1875002991">
      <w:bodyDiv w:val="1"/>
      <w:marLeft w:val="0"/>
      <w:marRight w:val="0"/>
      <w:marTop w:val="0"/>
      <w:marBottom w:val="0"/>
      <w:divBdr>
        <w:top w:val="none" w:sz="0" w:space="0" w:color="auto"/>
        <w:left w:val="none" w:sz="0" w:space="0" w:color="auto"/>
        <w:bottom w:val="none" w:sz="0" w:space="0" w:color="auto"/>
        <w:right w:val="none" w:sz="0" w:space="0" w:color="auto"/>
      </w:divBdr>
    </w:div>
    <w:div w:id="1918589653">
      <w:bodyDiv w:val="1"/>
      <w:marLeft w:val="0"/>
      <w:marRight w:val="0"/>
      <w:marTop w:val="0"/>
      <w:marBottom w:val="0"/>
      <w:divBdr>
        <w:top w:val="none" w:sz="0" w:space="0" w:color="auto"/>
        <w:left w:val="none" w:sz="0" w:space="0" w:color="auto"/>
        <w:bottom w:val="none" w:sz="0" w:space="0" w:color="auto"/>
        <w:right w:val="none" w:sz="0" w:space="0" w:color="auto"/>
      </w:divBdr>
    </w:div>
    <w:div w:id="1919485261">
      <w:bodyDiv w:val="1"/>
      <w:marLeft w:val="0"/>
      <w:marRight w:val="0"/>
      <w:marTop w:val="0"/>
      <w:marBottom w:val="0"/>
      <w:divBdr>
        <w:top w:val="none" w:sz="0" w:space="0" w:color="auto"/>
        <w:left w:val="none" w:sz="0" w:space="0" w:color="auto"/>
        <w:bottom w:val="none" w:sz="0" w:space="0" w:color="auto"/>
        <w:right w:val="none" w:sz="0" w:space="0" w:color="auto"/>
      </w:divBdr>
    </w:div>
    <w:div w:id="1949044894">
      <w:bodyDiv w:val="1"/>
      <w:marLeft w:val="0"/>
      <w:marRight w:val="0"/>
      <w:marTop w:val="0"/>
      <w:marBottom w:val="0"/>
      <w:divBdr>
        <w:top w:val="none" w:sz="0" w:space="0" w:color="auto"/>
        <w:left w:val="none" w:sz="0" w:space="0" w:color="auto"/>
        <w:bottom w:val="none" w:sz="0" w:space="0" w:color="auto"/>
        <w:right w:val="none" w:sz="0" w:space="0" w:color="auto"/>
      </w:divBdr>
    </w:div>
    <w:div w:id="1963071072">
      <w:bodyDiv w:val="1"/>
      <w:marLeft w:val="0"/>
      <w:marRight w:val="0"/>
      <w:marTop w:val="0"/>
      <w:marBottom w:val="0"/>
      <w:divBdr>
        <w:top w:val="none" w:sz="0" w:space="0" w:color="auto"/>
        <w:left w:val="none" w:sz="0" w:space="0" w:color="auto"/>
        <w:bottom w:val="none" w:sz="0" w:space="0" w:color="auto"/>
        <w:right w:val="none" w:sz="0" w:space="0" w:color="auto"/>
      </w:divBdr>
    </w:div>
    <w:div w:id="1981031354">
      <w:bodyDiv w:val="1"/>
      <w:marLeft w:val="0"/>
      <w:marRight w:val="0"/>
      <w:marTop w:val="0"/>
      <w:marBottom w:val="0"/>
      <w:divBdr>
        <w:top w:val="none" w:sz="0" w:space="0" w:color="auto"/>
        <w:left w:val="none" w:sz="0" w:space="0" w:color="auto"/>
        <w:bottom w:val="none" w:sz="0" w:space="0" w:color="auto"/>
        <w:right w:val="none" w:sz="0" w:space="0" w:color="auto"/>
      </w:divBdr>
    </w:div>
    <w:div w:id="20874126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OneDrive\Desktop\Senior\CENG495_CCE_Final%20Report_%20Template%20(1)%20(Repaired).docx" TargetMode="External"/><Relationship Id="rId18" Type="http://schemas.openxmlformats.org/officeDocument/2006/relationships/hyperlink" Target="file:///C:\Users\Lenovo\OneDrive\Desktop\Senior\CENG495_CCE_Final%20Report_%20Template%20(1)%20(Repaired).docx" TargetMode="External"/><Relationship Id="rId26" Type="http://schemas.openxmlformats.org/officeDocument/2006/relationships/hyperlink" Target="https://en.wikipedia.org/wiki/United_Kingdom" TargetMode="External"/><Relationship Id="rId39" Type="http://schemas.openxmlformats.org/officeDocument/2006/relationships/hyperlink" Target="https://en.wikipedia.org/wiki/London_fare_zones" TargetMode="External"/><Relationship Id="rId21" Type="http://schemas.openxmlformats.org/officeDocument/2006/relationships/hyperlink" Target="file:///C:\Users\Lenovo\OneDrive\Desktop\Senior\CENG495_CCE_Final%20Report_%20Template%20(1)%20(Repaired).docx" TargetMode="External"/><Relationship Id="rId34" Type="http://schemas.openxmlformats.org/officeDocument/2006/relationships/hyperlink" Target="https://en.wikipedia.org/wiki/Croydon_Tramlink"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file:///C:\Users\Lenovo\OneDrive\Desktop\Senior\CENG495_CCE_Final%20Report_%20Template%20(1)%20(Repaired).docx" TargetMode="External"/><Relationship Id="rId29" Type="http://schemas.openxmlformats.org/officeDocument/2006/relationships/hyperlink" Target="https://en.wikipedia.org/wiki/Greater_London_Authority" TargetMode="External"/><Relationship Id="rId11" Type="http://schemas.openxmlformats.org/officeDocument/2006/relationships/hyperlink" Target="file:///C:\Users\Lenovo\OneDrive\Desktop\Senior\CENG495_CCE_Final%20Report_%20Template%20(1)%20(Repaired).docx" TargetMode="External"/><Relationship Id="rId24" Type="http://schemas.openxmlformats.org/officeDocument/2006/relationships/hyperlink" Target="https://en.wikipedia.org/wiki/Transport_network" TargetMode="External"/><Relationship Id="rId32" Type="http://schemas.openxmlformats.org/officeDocument/2006/relationships/hyperlink" Target="https://en.wikipedia.org/wiki/London_Buses" TargetMode="External"/><Relationship Id="rId37" Type="http://schemas.openxmlformats.org/officeDocument/2006/relationships/hyperlink" Target="https://en.wikipedia.org/wiki/London_Overground" TargetMode="External"/><Relationship Id="rId40" Type="http://schemas.openxmlformats.org/officeDocument/2006/relationships/image" Target="media/image1.pn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theme" Target="theme/theme1.xml"/><Relationship Id="rId19" Type="http://schemas.openxmlformats.org/officeDocument/2006/relationships/hyperlink" Target="file:///C:\Users\Lenovo\OneDrive\Desktop\Senior\CENG495_CCE_Final%20Report_%20Template%20(1)%20(Repaired).docx" TargetMode="External"/><Relationship Id="rId14" Type="http://schemas.openxmlformats.org/officeDocument/2006/relationships/hyperlink" Target="file:///C:\Users\Lenovo\OneDrive\Desktop\Senior\CENG495_CCE_Final%20Report_%20Template%20(1)%20(Repaired).docx" TargetMode="External"/><Relationship Id="rId22" Type="http://schemas.openxmlformats.org/officeDocument/2006/relationships/hyperlink" Target="file:///C:\Users\Lenovo\OneDrive\Desktop\Senior\CENG495_CCE_Final%20Report_%20Template%20(1)%20(Repaired).docx" TargetMode="External"/><Relationship Id="rId27" Type="http://schemas.openxmlformats.org/officeDocument/2006/relationships/hyperlink" Target="https://en.wikipedia.org/wiki/London_Passenger_Transport_Board" TargetMode="External"/><Relationship Id="rId30" Type="http://schemas.openxmlformats.org/officeDocument/2006/relationships/hyperlink" Target="https://en.wikipedia.org/wiki/London_Underground" TargetMode="External"/><Relationship Id="rId35" Type="http://schemas.openxmlformats.org/officeDocument/2006/relationships/hyperlink" Target="https://en.wikipedia.org/wiki/London_River_Services"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file:///C:\Users\Lenovo\OneDrive\Desktop\Senior\CENG495_CCE_Final%20Report_%20Template%20(1)%20(Repaired).docx" TargetMode="External"/><Relationship Id="rId17" Type="http://schemas.openxmlformats.org/officeDocument/2006/relationships/hyperlink" Target="file:///C:\Users\Lenovo\OneDrive\Desktop\Senior\CENG495_CCE_Final%20Report_%20Template%20(1)%20(Repaired).docx" TargetMode="External"/><Relationship Id="rId25" Type="http://schemas.openxmlformats.org/officeDocument/2006/relationships/hyperlink" Target="https://en.wikipedia.org/wiki/London" TargetMode="External"/><Relationship Id="rId33" Type="http://schemas.openxmlformats.org/officeDocument/2006/relationships/hyperlink" Target="https://en.wikipedia.org/wiki/Hackney_carriage" TargetMode="External"/><Relationship Id="rId38" Type="http://schemas.openxmlformats.org/officeDocument/2006/relationships/hyperlink" Target="https://en.wikipedia.org/wiki/Elizabeth_line"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Lenovo\OneDrive\Desktop\Senior\CENG495_CCE_Final%20Report_%20Template%20(1)%20(Repaired).docx" TargetMode="External"/><Relationship Id="rId41" Type="http://schemas.openxmlformats.org/officeDocument/2006/relationships/image" Target="media/image2.jp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novo\OneDrive\Desktop\Senior\CENG495_CCE_Final%20Report_%20Template%20(1)%20(Repaired).docx" TargetMode="External"/><Relationship Id="rId23" Type="http://schemas.openxmlformats.org/officeDocument/2006/relationships/footer" Target="footer1.xml"/><Relationship Id="rId28" Type="http://schemas.openxmlformats.org/officeDocument/2006/relationships/hyperlink" Target="https://en.wikipedia.org/wiki/History_of_public_transport_authorities_in_London" TargetMode="External"/><Relationship Id="rId36" Type="http://schemas.openxmlformats.org/officeDocument/2006/relationships/hyperlink" Target="https://en.wikipedia.org/wiki/National_Rail"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Lenovo\OneDrive\Desktop\Senior\CENG495_CCE_Final%20Report_%20Template%20(1)%20(Repaired).docx" TargetMode="External"/><Relationship Id="rId31" Type="http://schemas.openxmlformats.org/officeDocument/2006/relationships/hyperlink" Target="https://en.wikipedia.org/wiki/Docklands_Light_Railway"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Lenovo\OneDrive\Desktop\Senior\CENG495_CCE_Final%20Report_%20Template%20(1)%20(Repair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Joh23</b:Tag>
    <b:SourceType>DocumentFromInternetSite</b:SourceType>
    <b:Guid>{3BC00424-9B53-4190-B1F4-0DA0A1EDB29D}</b:Guid>
    <b:Author>
      <b:Author>
        <b:NameList>
          <b:Person>
            <b:Last>Wodehouse</b:Last>
            <b:First>John</b:First>
            <b:Middle>P.</b:Middle>
          </b:Person>
          <b:Person>
            <b:Last>Dobrowsky</b:Last>
            <b:First>David</b:First>
          </b:Person>
        </b:NameList>
      </b:Author>
    </b:Author>
    <b:Title>The Economics of a Transport and or Delivery Business</b:Title>
    <b:Year>2023</b:Year>
    <b:Month>2</b:Month>
    <b:Day>21</b:Day>
    <b:YearAccessed>2023</b:YearAccessed>
    <b:MonthAccessed>7</b:MonthAccessed>
    <b:DayAccessed>6</b:DayAccessed>
    <b:URL>https://extension.psu.edu/the-economics-of-a-transport-and-or-delivery-business</b:URL>
    <b:RefOrder>6</b:RefOrder>
  </b:Source>
  <b:Source>
    <b:Tag>Tra251</b:Tag>
    <b:SourceType>InternetSite</b:SourceType>
    <b:Guid>{DD4768D0-8175-4789-8CC0-485381B61E48}</b:Guid>
    <b:Title>Transport for London</b:Title>
    <b:Year>2025</b:Year>
    <b:Month>3</b:Month>
    <b:Day>5</b:Day>
    <b:YearAccessed>2025</b:YearAccessed>
    <b:MonthAccessed>4</b:MonthAccessed>
    <b:DayAccessed>1</b:DayAccessed>
    <b:URL>https://en.wikipedia.org/wiki/Transport_for_London</b:URL>
    <b:RefOrder>1</b:RefOrder>
  </b:Source>
  <b:Source>
    <b:Tag>Con24</b:Tag>
    <b:SourceType>InternetSite</b:SourceType>
    <b:Guid>{A1E960C0-E20A-41A7-ACB6-4BA25B15C7EC}</b:Guid>
    <b:Author>
      <b:Author>
        <b:NameList>
          <b:Person>
            <b:Last>Contributors</b:Last>
            <b:First>Wikipedia</b:First>
          </b:Person>
        </b:NameList>
      </b:Author>
    </b:Author>
    <b:Title>üstra</b:Title>
    <b:Year>2024</b:Year>
    <b:Month>12</b:Month>
    <b:Day>7</b:Day>
    <b:YearAccessed>2025</b:YearAccessed>
    <b:MonthAccessed>4</b:MonthAccessed>
    <b:DayAccessed>1</b:DayAccessed>
    <b:URL>https://en.wikipedia.org/wiki/%C3%9Cstra</b:URL>
    <b:RefOrder>2</b:RefOrder>
  </b:Source>
  <b:Source>
    <b:Tag>SMA251</b:Tag>
    <b:SourceType>InternetSite</b:SourceType>
    <b:Guid>{FA2F25A2-6BE4-4218-AAD8-4F47C8041A64}</b:Guid>
    <b:Title>SMART Facts &amp; History</b:Title>
    <b:Year>2025</b:Year>
    <b:YearAccessed>2025</b:YearAccessed>
    <b:MonthAccessed>4</b:MonthAccessed>
    <b:DayAccessed>1</b:DayAccessed>
    <b:URL>https://www.smartbus.org/About/Our-Organization/SMART-Facts#6615-facts</b:URL>
    <b:RefOrder>3</b:RefOrder>
  </b:Source>
  <b:Source>
    <b:Tag>Vis19</b:Tag>
    <b:SourceType>InternetSite</b:SourceType>
    <b:Guid>{2E357BC3-CBB4-4A36-810B-61C0DC98E206}</b:Guid>
    <b:Author>
      <b:Author>
        <b:NameList>
          <b:Person>
            <b:Last>Paradigm</b:Last>
            <b:First>Visual</b:First>
          </b:Person>
        </b:NameList>
      </b:Author>
    </b:Author>
    <b:Title>What is Use Case Diagram?</b:Title>
    <b:Year>2019</b:Year>
    <b:YearAccessed>2025</b:YearAccessed>
    <b:MonthAccessed>4</b:MonthAccessed>
    <b:DayAccessed>31</b:DayAccessed>
    <b:URL>https://www.visual-paradigm.com/guide/uml-unified-modeling-language/what-is-use-case-diagram/</b:URL>
    <b:RefOrder>4</b:RefOrder>
  </b:Source>
  <b:Source>
    <b:Tag>Mon13</b:Tag>
    <b:SourceType>InternetSite</b:SourceType>
    <b:Guid>{834AB893-0DB7-4603-A9DF-E28E47903764}</b:Guid>
    <b:Title>MongoDB – Database, Collection, and Document</b:Title>
    <b:ProductionCompany>GeeksforGeeks</b:ProductionCompany>
    <b:Year>2013</b:Year>
    <b:Month>5</b:Month>
    <b:YearAccessed>2025</b:YearAccessed>
    <b:MonthAccessed>5</b:MonthAccessed>
    <b:DayAccessed>4</b:DayAccessed>
    <b:URL>https://www.geeksforgeeks.org/mongodb-database-collection-and-document/</b:URL>
    <b:RefOrder>5</b:RefOrder>
  </b:Source>
  <b:Source>
    <b:Tag>htt</b:Tag>
    <b:SourceType>InternetSite</b:SourceType>
    <b:Guid>{3BFD1C86-00CA-485D-BA7C-1D234A951254}</b:Guid>
    <b:URL>https://play.google.com/store/apps/details?id=de.hafas.android.gvh&amp;hl=ar</b:URL>
    <b:RefOrder>7</b:RefOrder>
  </b:Source>
  <b:Source>
    <b:Tag>htt1</b:Tag>
    <b:SourceType>InternetSite</b:SourceType>
    <b:Guid>{B0B0B621-1DF9-4382-987F-74DAA70FABF6}</b:Guid>
    <b:URL>https://play.google.com/store/apps/details?id=de.hafas.android.gvh&amp;hl=ar</b:URL>
    <b:RefOrder>8</b:RefOrder>
  </b:Source>
  <b:Source>
    <b:Tag>htt2</b:Tag>
    <b:SourceType>InternetSite</b:SourceType>
    <b:Guid>{4F0B5C16-8FE2-4189-B3A2-87DC57CC1B46}</b:Guid>
    <b:URL>https://play.google.com/store/apps/details?id=de.hafas.android.gvh&amp;hl=ar</b:URL>
    <b:RefOrder>9</b:RefOrder>
  </b:Source>
  <b:Source>
    <b:Tag>htt3</b:Tag>
    <b:SourceType>InternetSite</b:SourceType>
    <b:Guid>{CAA7D4EB-F00D-4A21-81FD-AE4C32E9BD16}</b:Guid>
    <b:URL>https://play.google.com/store/apps/details?id=de.hafas.android.gvh&amp;hl=ar</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0BE2C6-BE78-4525-A243-C00B477C1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79</Pages>
  <Words>8206</Words>
  <Characters>46780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Ghantous</dc:creator>
  <cp:keywords/>
  <dc:description/>
  <cp:lastModifiedBy>Lenovo</cp:lastModifiedBy>
  <cp:revision>20</cp:revision>
  <dcterms:created xsi:type="dcterms:W3CDTF">2025-05-11T08:15:00Z</dcterms:created>
  <dcterms:modified xsi:type="dcterms:W3CDTF">2025-05-14T07:50:00Z</dcterms:modified>
</cp:coreProperties>
</file>